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83BD7" w:rsidRDefault="00A83BD7" w:rsidP="00A83BD7">
      <w:pPr>
        <w:shd w:val="clear" w:color="auto" w:fill="FFFFFF"/>
        <w:spacing w:before="450" w:after="100" w:afterAutospacing="1" w:line="240" w:lineRule="auto"/>
        <w:outlineLvl w:val="3"/>
        <w:rPr>
          <w:rFonts w:ascii="Arial" w:eastAsia="Times New Roman" w:hAnsi="Arial" w:cs="Arial"/>
          <w:color w:val="222222"/>
          <w:sz w:val="36"/>
          <w:szCs w:val="36"/>
          <w:lang w:eastAsia="en-IN"/>
        </w:rPr>
      </w:pPr>
    </w:p>
    <w:p w:rsidR="006F773A" w:rsidRPr="006F773A" w:rsidRDefault="00A83BD7" w:rsidP="006F773A">
      <w:pPr>
        <w:shd w:val="clear" w:color="auto" w:fill="FFFFFF"/>
        <w:spacing w:before="450" w:after="100" w:afterAutospacing="1" w:line="240" w:lineRule="auto"/>
        <w:jc w:val="center"/>
        <w:outlineLvl w:val="3"/>
        <w:rPr>
          <w:rFonts w:cstheme="minorHAnsi"/>
          <w:b/>
          <w:color w:val="18265D"/>
          <w:sz w:val="144"/>
          <w:szCs w:val="23"/>
          <w:shd w:val="clear" w:color="auto" w:fill="FFFFFF"/>
        </w:rPr>
      </w:pPr>
      <w:r w:rsidRPr="00A83BD7">
        <w:rPr>
          <w:rFonts w:cstheme="minorHAnsi"/>
          <w:b/>
          <w:color w:val="18265D"/>
          <w:sz w:val="144"/>
          <w:szCs w:val="23"/>
          <w:shd w:val="clear" w:color="auto" w:fill="FFFFFF"/>
        </w:rPr>
        <w:t>Optimizing Flight Booking Decisions through Machine Learning Price Predictions</w:t>
      </w:r>
    </w:p>
    <w:p w:rsidR="006F773A" w:rsidRDefault="006F773A" w:rsidP="00A83BD7">
      <w:pPr>
        <w:shd w:val="clear" w:color="auto" w:fill="FFFFFF"/>
        <w:spacing w:before="450" w:after="100" w:afterAutospacing="1" w:line="240" w:lineRule="auto"/>
        <w:outlineLvl w:val="3"/>
      </w:pPr>
      <w:r w:rsidRPr="006F773A">
        <w:rPr>
          <w:b/>
          <w:sz w:val="44"/>
        </w:rPr>
        <w:lastRenderedPageBreak/>
        <w:t>ABSTRACT</w:t>
      </w:r>
      <w:r>
        <w:t xml:space="preserve"> </w:t>
      </w:r>
    </w:p>
    <w:p w:rsidR="006F773A" w:rsidRDefault="006F773A" w:rsidP="006F773A">
      <w:pPr>
        <w:shd w:val="clear" w:color="auto" w:fill="FFFFFF"/>
        <w:spacing w:before="450" w:after="100" w:afterAutospacing="1" w:line="360" w:lineRule="auto"/>
        <w:jc w:val="both"/>
        <w:outlineLvl w:val="3"/>
        <w:rPr>
          <w:sz w:val="28"/>
        </w:rPr>
      </w:pPr>
      <w:r w:rsidRPr="006F773A">
        <w:rPr>
          <w:sz w:val="28"/>
        </w:rPr>
        <w:t xml:space="preserve">Now a day’s airline corporation are using complex strategies and methods to assign airfare prices in a dynamic fashion. High complex pricing algorithms are used by airlines due to </w:t>
      </w:r>
      <w:proofErr w:type="gramStart"/>
      <w:r w:rsidRPr="006F773A">
        <w:rPr>
          <w:sz w:val="28"/>
        </w:rPr>
        <w:t>this,</w:t>
      </w:r>
      <w:proofErr w:type="gramEnd"/>
      <w:r w:rsidRPr="006F773A">
        <w:rPr>
          <w:sz w:val="28"/>
        </w:rPr>
        <w:t xml:space="preserve"> it becomes difficult </w:t>
      </w:r>
      <w:proofErr w:type="spellStart"/>
      <w:r w:rsidRPr="006F773A">
        <w:rPr>
          <w:sz w:val="28"/>
        </w:rPr>
        <w:t>fto</w:t>
      </w:r>
      <w:proofErr w:type="spellEnd"/>
      <w:r w:rsidRPr="006F773A">
        <w:rPr>
          <w:sz w:val="28"/>
        </w:rPr>
        <w:t xml:space="preserve"> a customer to buy an air ticket at the lowest cost, since the price changes dynamically. Optimal timing for airline ticket purchasing from the consumers perspective is challenging. Buyers have insufficient information for reasoning about price movements. For this reason several prediction algorithms from Machine Learning are used for air price prediction. This project will help </w:t>
      </w:r>
      <w:proofErr w:type="gramStart"/>
      <w:r w:rsidRPr="006F773A">
        <w:rPr>
          <w:sz w:val="28"/>
        </w:rPr>
        <w:t xml:space="preserve">a </w:t>
      </w:r>
      <w:proofErr w:type="spellStart"/>
      <w:r w:rsidRPr="006F773A">
        <w:rPr>
          <w:sz w:val="28"/>
        </w:rPr>
        <w:t>travelers</w:t>
      </w:r>
      <w:proofErr w:type="spellEnd"/>
      <w:proofErr w:type="gramEnd"/>
      <w:r w:rsidRPr="006F773A">
        <w:rPr>
          <w:sz w:val="28"/>
        </w:rPr>
        <w:t xml:space="preserve"> to decide a specific airline as per their budget.</w:t>
      </w:r>
    </w:p>
    <w:p w:rsidR="006F773A" w:rsidRDefault="006F773A" w:rsidP="006F773A">
      <w:pPr>
        <w:pStyle w:val="ListParagraph"/>
        <w:numPr>
          <w:ilvl w:val="0"/>
          <w:numId w:val="3"/>
        </w:numPr>
        <w:shd w:val="clear" w:color="auto" w:fill="FFFFFF"/>
        <w:spacing w:before="450" w:after="100" w:afterAutospacing="1" w:line="360" w:lineRule="auto"/>
        <w:jc w:val="both"/>
        <w:outlineLvl w:val="3"/>
      </w:pPr>
      <w:r w:rsidRPr="006F773A">
        <w:rPr>
          <w:b/>
          <w:sz w:val="32"/>
        </w:rPr>
        <w:t>INTRODUCTION</w:t>
      </w:r>
    </w:p>
    <w:p w:rsidR="006F773A" w:rsidRDefault="006F773A" w:rsidP="006F773A">
      <w:pPr>
        <w:shd w:val="clear" w:color="auto" w:fill="FFFFFF"/>
        <w:spacing w:before="450" w:after="100" w:afterAutospacing="1" w:line="360" w:lineRule="auto"/>
        <w:ind w:left="360"/>
        <w:jc w:val="both"/>
        <w:outlineLvl w:val="3"/>
        <w:rPr>
          <w:sz w:val="28"/>
        </w:rPr>
      </w:pPr>
      <w:r w:rsidRPr="006F773A">
        <w:rPr>
          <w:sz w:val="28"/>
        </w:rPr>
        <w:t xml:space="preserve"> The flight ticket buying system framework is to buy a ticket numerous days earlier to flight </w:t>
      </w:r>
      <w:proofErr w:type="spellStart"/>
      <w:r w:rsidRPr="006F773A">
        <w:rPr>
          <w:sz w:val="28"/>
        </w:rPr>
        <w:t>takeoff</w:t>
      </w:r>
      <w:proofErr w:type="spellEnd"/>
      <w:r w:rsidRPr="006F773A">
        <w:rPr>
          <w:sz w:val="28"/>
        </w:rPr>
        <w:t xml:space="preserve"> so as to remain absent from the impact of the foremost extraordinary charge. For the most part, flying courses don’t </w:t>
      </w:r>
      <w:proofErr w:type="gramStart"/>
      <w:r w:rsidRPr="006F773A">
        <w:rPr>
          <w:sz w:val="28"/>
        </w:rPr>
        <w:t>concur</w:t>
      </w:r>
      <w:proofErr w:type="gramEnd"/>
      <w:r w:rsidRPr="006F773A">
        <w:rPr>
          <w:sz w:val="28"/>
        </w:rPr>
        <w:t xml:space="preserve"> this strategy. Plane organizations may reduce the taken a toll at the time, they ought to construct the showcase and at the time when the tickets are less open. They may maximize the costs. So the fetched may depend upon distinctive variables. To anticipate the costs this wander employments machine learning show the ways of flight tickets after a few time. All organizations have benefits and opportunity to alter its ticket costs at </w:t>
      </w:r>
      <w:proofErr w:type="spellStart"/>
      <w:r w:rsidRPr="006F773A">
        <w:rPr>
          <w:sz w:val="28"/>
        </w:rPr>
        <w:t>anytime</w:t>
      </w:r>
      <w:proofErr w:type="spellEnd"/>
      <w:r w:rsidRPr="006F773A">
        <w:rPr>
          <w:sz w:val="28"/>
        </w:rPr>
        <w:t xml:space="preserve">. Pilgrim can set aside cash by booking a ticket at the slightest costs. </w:t>
      </w:r>
      <w:proofErr w:type="gramStart"/>
      <w:r w:rsidRPr="006F773A">
        <w:rPr>
          <w:sz w:val="28"/>
        </w:rPr>
        <w:t xml:space="preserve">Individual who had voyage by flight habitually </w:t>
      </w:r>
      <w:proofErr w:type="spellStart"/>
      <w:r w:rsidRPr="006F773A">
        <w:rPr>
          <w:sz w:val="28"/>
        </w:rPr>
        <w:t>aremindful</w:t>
      </w:r>
      <w:proofErr w:type="spellEnd"/>
      <w:r w:rsidRPr="006F773A">
        <w:rPr>
          <w:sz w:val="28"/>
        </w:rPr>
        <w:t xml:space="preserve"> of cost changes.</w:t>
      </w:r>
      <w:proofErr w:type="gramEnd"/>
      <w:r w:rsidRPr="006F773A">
        <w:rPr>
          <w:sz w:val="28"/>
        </w:rPr>
        <w:t xml:space="preserve"> The aircrafts utilize complex approaches of income administration for execution of particular assessing frameworks. The assessing framework </w:t>
      </w:r>
      <w:r w:rsidRPr="006F773A">
        <w:rPr>
          <w:sz w:val="28"/>
        </w:rPr>
        <w:lastRenderedPageBreak/>
        <w:t xml:space="preserve">as a result changes the charge depending on time, season and merry days to alter the header or footer. </w:t>
      </w:r>
    </w:p>
    <w:p w:rsidR="006F773A" w:rsidRPr="006F773A" w:rsidRDefault="006F773A" w:rsidP="006F773A">
      <w:pPr>
        <w:pStyle w:val="ListParagraph"/>
        <w:numPr>
          <w:ilvl w:val="0"/>
          <w:numId w:val="3"/>
        </w:numPr>
        <w:shd w:val="clear" w:color="auto" w:fill="FFFFFF"/>
        <w:spacing w:before="450" w:after="100" w:afterAutospacing="1" w:line="360" w:lineRule="auto"/>
        <w:jc w:val="both"/>
        <w:outlineLvl w:val="3"/>
        <w:rPr>
          <w:sz w:val="28"/>
        </w:rPr>
      </w:pPr>
      <w:r w:rsidRPr="006F773A">
        <w:rPr>
          <w:b/>
          <w:sz w:val="32"/>
        </w:rPr>
        <w:t>LITERATURE SURVEY</w:t>
      </w:r>
      <w:r w:rsidRPr="006F773A">
        <w:rPr>
          <w:sz w:val="32"/>
        </w:rPr>
        <w:t xml:space="preserve"> </w:t>
      </w:r>
    </w:p>
    <w:p w:rsidR="006F773A" w:rsidRDefault="006F773A" w:rsidP="006F773A">
      <w:pPr>
        <w:shd w:val="clear" w:color="auto" w:fill="FFFFFF"/>
        <w:spacing w:before="450" w:after="100" w:afterAutospacing="1" w:line="360" w:lineRule="auto"/>
        <w:ind w:left="360"/>
        <w:jc w:val="both"/>
        <w:outlineLvl w:val="3"/>
        <w:rPr>
          <w:sz w:val="28"/>
        </w:rPr>
      </w:pPr>
      <w:r w:rsidRPr="006F773A">
        <w:rPr>
          <w:sz w:val="28"/>
        </w:rPr>
        <w:t xml:space="preserve">It is very hard to find a flight ticket at reduced cost as the price of a ticket depends on various factors. The companies use very complex algorithms to fix a flight ticket price. There are various machine learning algorithms which can be used to predict a lowest price considering previous travelling data. We collected the data from </w:t>
      </w:r>
      <w:proofErr w:type="spellStart"/>
      <w:r w:rsidRPr="006F773A">
        <w:rPr>
          <w:sz w:val="28"/>
        </w:rPr>
        <w:t>kaggle</w:t>
      </w:r>
      <w:proofErr w:type="spellEnd"/>
      <w:r w:rsidRPr="006F773A">
        <w:rPr>
          <w:sz w:val="28"/>
        </w:rPr>
        <w:t xml:space="preserve"> website. There are two datasets namely training data set and testing dataset. The data is based on 1 year travelling data of people travelling in flights. The reference journal that we referred consists of various algorithms like linear regression, support vector machine. We improvised the project by using many </w:t>
      </w:r>
      <w:proofErr w:type="gramStart"/>
      <w:r w:rsidRPr="006F773A">
        <w:rPr>
          <w:sz w:val="28"/>
        </w:rPr>
        <w:t>feature</w:t>
      </w:r>
      <w:proofErr w:type="gramEnd"/>
      <w:r w:rsidRPr="006F773A">
        <w:rPr>
          <w:sz w:val="28"/>
        </w:rPr>
        <w:t xml:space="preserve"> engineering techniques like one hot encoding. We choose to use random forest </w:t>
      </w:r>
      <w:proofErr w:type="spellStart"/>
      <w:r w:rsidRPr="006F773A">
        <w:rPr>
          <w:sz w:val="28"/>
        </w:rPr>
        <w:t>regressor</w:t>
      </w:r>
      <w:proofErr w:type="spellEnd"/>
      <w:r w:rsidRPr="006F773A">
        <w:rPr>
          <w:sz w:val="28"/>
        </w:rPr>
        <w:t xml:space="preserve"> to train the model. We are able to improve the efficiency of the trained model.</w:t>
      </w:r>
    </w:p>
    <w:p w:rsidR="00B375B5" w:rsidRDefault="00B375B5" w:rsidP="006F773A">
      <w:pPr>
        <w:shd w:val="clear" w:color="auto" w:fill="FFFFFF"/>
        <w:spacing w:before="450" w:after="100" w:afterAutospacing="1" w:line="360" w:lineRule="auto"/>
        <w:ind w:left="360"/>
        <w:jc w:val="both"/>
        <w:outlineLvl w:val="3"/>
      </w:pPr>
      <w:r w:rsidRPr="00B375B5">
        <w:rPr>
          <w:b/>
          <w:sz w:val="36"/>
        </w:rPr>
        <w:t>Data Collection</w:t>
      </w:r>
      <w:r w:rsidRPr="00B375B5">
        <w:rPr>
          <w:sz w:val="36"/>
        </w:rPr>
        <w:t xml:space="preserve"> </w:t>
      </w:r>
    </w:p>
    <w:p w:rsidR="006F773A" w:rsidRDefault="00B375B5" w:rsidP="00B375B5">
      <w:pPr>
        <w:shd w:val="clear" w:color="auto" w:fill="FFFFFF"/>
        <w:spacing w:before="450" w:after="100" w:afterAutospacing="1" w:line="360" w:lineRule="auto"/>
        <w:ind w:left="360"/>
        <w:jc w:val="both"/>
        <w:outlineLvl w:val="3"/>
        <w:rPr>
          <w:sz w:val="28"/>
        </w:rPr>
      </w:pPr>
      <w:r w:rsidRPr="00B375B5">
        <w:rPr>
          <w:sz w:val="28"/>
        </w:rPr>
        <w:t xml:space="preserve">The assortment of data is the very first step in machine learning projects. There are various sources of data available on numerous websites that are deployed to construct the models. These sites supply a huge variety of data regarding different airlines, routes, times, and tolls. In this part, data gathered from the various available sources are studied. For the execution of this, information is brought from a site called </w:t>
      </w:r>
      <w:proofErr w:type="spellStart"/>
      <w:r w:rsidRPr="00B375B5">
        <w:rPr>
          <w:sz w:val="28"/>
        </w:rPr>
        <w:t>Kaggle</w:t>
      </w:r>
      <w:proofErr w:type="spellEnd"/>
      <w:r w:rsidRPr="00B375B5">
        <w:rPr>
          <w:sz w:val="28"/>
        </w:rPr>
        <w:t xml:space="preserve">. For the assortment of the data and to execute the model's Python is utilized [8-15]. The dataset </w:t>
      </w:r>
      <w:r w:rsidRPr="00B375B5">
        <w:rPr>
          <w:sz w:val="28"/>
        </w:rPr>
        <w:lastRenderedPageBreak/>
        <w:t xml:space="preserve">collected contains information about different airlines in India. It consists of various factors which affect the price of a flight ticket including the price for a particular flight. It contains 10683 rows of data. The features present in the dataset are the name of companies, Date of travelling, Origin, terminus, path of travelling, Time of Departure, Time of Arrival, Travelling Hours, Total Stoppage, Additional Info, and Price. 3. Cleaning and Preparing of Data Cleaning and preparing data are a very important step in machine learning. The data collected can’t be used raw as it may contain certain parameters which would be of no use and also certain data can’t be used the way it would be present in the dataset. So, before proceeding to the actual work, the data needs to be filtered and it should be absolutely clean. For achieving this, all the duplicate and null values are removed from the dataset and specific data is converted to a usable format. 4. Machine Learning Techniques Various conventional machine learning algorithms are used for creating a model for flight fare prediction which is ANN, LR, DT, and RF. These loads of machine learning techniques are executed using the </w:t>
      </w:r>
      <w:proofErr w:type="spellStart"/>
      <w:r w:rsidRPr="00B375B5">
        <w:rPr>
          <w:sz w:val="28"/>
        </w:rPr>
        <w:t>sci</w:t>
      </w:r>
      <w:proofErr w:type="spellEnd"/>
      <w:r w:rsidRPr="00B375B5">
        <w:rPr>
          <w:sz w:val="28"/>
        </w:rPr>
        <w:t xml:space="preserve">-kit-learn library available in python. For assessing the exhibition of these algorithms, definite boundaries are thought of. These are mentioned as follows: MAPE (Mean Absolute Percentage Error) and RMSE (Root Mean Square Error). 4.1 RMSE </w:t>
      </w:r>
      <w:proofErr w:type="spellStart"/>
      <w:r w:rsidRPr="00B375B5">
        <w:rPr>
          <w:sz w:val="28"/>
        </w:rPr>
        <w:t>RMSE</w:t>
      </w:r>
      <w:proofErr w:type="spellEnd"/>
      <w:r w:rsidRPr="00B375B5">
        <w:rPr>
          <w:sz w:val="28"/>
        </w:rPr>
        <w:t xml:space="preserve"> is a tool that helps in determining how accurately the model is making the predictions. It calculates how much error the model creates while making these predictions. It measures the standard of predictions. Mathematically, it is defined as the square root of the average of the squares of all the errors. Error is defined as the difference between the actual and p</w:t>
      </w:r>
      <w:r>
        <w:rPr>
          <w:sz w:val="28"/>
        </w:rPr>
        <w:t xml:space="preserve">redicted value. </w:t>
      </w:r>
      <w:proofErr w:type="gramStart"/>
      <w:r>
        <w:rPr>
          <w:sz w:val="28"/>
        </w:rPr>
        <w:t>Less the RMSE.</w:t>
      </w:r>
      <w:proofErr w:type="gramEnd"/>
    </w:p>
    <w:p w:rsidR="00B375B5" w:rsidRDefault="00B375B5" w:rsidP="00B375B5">
      <w:pPr>
        <w:shd w:val="clear" w:color="auto" w:fill="FFFFFF"/>
        <w:spacing w:before="450" w:after="100" w:afterAutospacing="1" w:line="360" w:lineRule="auto"/>
        <w:ind w:left="360"/>
        <w:jc w:val="both"/>
        <w:outlineLvl w:val="3"/>
        <w:rPr>
          <w:sz w:val="28"/>
        </w:rPr>
      </w:pPr>
    </w:p>
    <w:p w:rsidR="002E3752" w:rsidRPr="002E3752" w:rsidRDefault="002E3752" w:rsidP="002E3752">
      <w:pPr>
        <w:shd w:val="clear" w:color="auto" w:fill="FFFFFF"/>
        <w:spacing w:after="150" w:line="450" w:lineRule="atLeast"/>
        <w:jc w:val="both"/>
        <w:rPr>
          <w:rFonts w:ascii="Arial" w:eastAsia="Times New Roman" w:hAnsi="Arial" w:cs="Arial"/>
          <w:color w:val="444444"/>
          <w:sz w:val="32"/>
          <w:szCs w:val="24"/>
          <w:lang w:eastAsia="en-IN"/>
        </w:rPr>
      </w:pPr>
      <w:r w:rsidRPr="002E3752">
        <w:rPr>
          <w:rFonts w:ascii="Arial" w:eastAsia="Times New Roman" w:hAnsi="Arial" w:cs="Arial"/>
          <w:b/>
          <w:bCs/>
          <w:color w:val="444444"/>
          <w:sz w:val="32"/>
          <w:szCs w:val="24"/>
          <w:lang w:eastAsia="en-IN"/>
        </w:rPr>
        <w:lastRenderedPageBreak/>
        <w:t>IMPLEMENTATION</w:t>
      </w:r>
    </w:p>
    <w:p w:rsidR="002E3752" w:rsidRPr="002E3752" w:rsidRDefault="002E3752" w:rsidP="002E3752">
      <w:pPr>
        <w:shd w:val="clear" w:color="auto" w:fill="FFFFFF"/>
        <w:spacing w:after="150" w:line="360" w:lineRule="auto"/>
        <w:jc w:val="both"/>
        <w:rPr>
          <w:rFonts w:ascii="Arial" w:eastAsia="Times New Roman" w:hAnsi="Arial" w:cs="Arial"/>
          <w:color w:val="444444"/>
          <w:sz w:val="28"/>
          <w:szCs w:val="24"/>
          <w:lang w:eastAsia="en-IN"/>
        </w:rPr>
      </w:pPr>
      <w:r w:rsidRPr="002E3752">
        <w:rPr>
          <w:rFonts w:ascii="Arial" w:eastAsia="Times New Roman" w:hAnsi="Arial" w:cs="Arial"/>
          <w:color w:val="444444"/>
          <w:sz w:val="28"/>
          <w:szCs w:val="24"/>
          <w:lang w:eastAsia="en-IN"/>
        </w:rPr>
        <w:t>We have followed following steps in our project to get to our ultimate goal of predicting flight fare:</w:t>
      </w:r>
    </w:p>
    <w:p w:rsidR="002E3752" w:rsidRPr="002E3752" w:rsidRDefault="002E3752" w:rsidP="002E3752">
      <w:pPr>
        <w:numPr>
          <w:ilvl w:val="0"/>
          <w:numId w:val="4"/>
        </w:numPr>
        <w:shd w:val="clear" w:color="auto" w:fill="FFFFFF"/>
        <w:spacing w:after="0" w:line="360" w:lineRule="auto"/>
        <w:jc w:val="both"/>
        <w:rPr>
          <w:rFonts w:ascii="Arial" w:eastAsia="Times New Roman" w:hAnsi="Arial" w:cs="Arial"/>
          <w:color w:val="333333"/>
          <w:sz w:val="28"/>
          <w:szCs w:val="24"/>
          <w:lang w:eastAsia="en-IN"/>
        </w:rPr>
      </w:pPr>
      <w:r w:rsidRPr="002E3752">
        <w:rPr>
          <w:rFonts w:ascii="Arial" w:eastAsia="Times New Roman" w:hAnsi="Arial" w:cs="Arial"/>
          <w:i/>
          <w:iCs/>
          <w:color w:val="333333"/>
          <w:sz w:val="28"/>
          <w:szCs w:val="24"/>
          <w:lang w:eastAsia="en-IN"/>
        </w:rPr>
        <w:t>Importing Necessary Libraries</w:t>
      </w:r>
    </w:p>
    <w:p w:rsidR="002E3752" w:rsidRPr="002E3752" w:rsidRDefault="002E3752" w:rsidP="002E3752">
      <w:pPr>
        <w:shd w:val="clear" w:color="auto" w:fill="FFFFFF"/>
        <w:spacing w:after="150" w:line="360" w:lineRule="auto"/>
        <w:jc w:val="both"/>
        <w:rPr>
          <w:rFonts w:ascii="Arial" w:eastAsia="Times New Roman" w:hAnsi="Arial" w:cs="Arial"/>
          <w:color w:val="444444"/>
          <w:sz w:val="28"/>
          <w:szCs w:val="24"/>
          <w:lang w:eastAsia="en-IN"/>
        </w:rPr>
      </w:pPr>
      <w:proofErr w:type="gramStart"/>
      <w:r w:rsidRPr="002E3752">
        <w:rPr>
          <w:rFonts w:ascii="Arial" w:eastAsia="Times New Roman" w:hAnsi="Arial" w:cs="Arial"/>
          <w:color w:val="444444"/>
          <w:sz w:val="28"/>
          <w:szCs w:val="24"/>
          <w:lang w:eastAsia="en-IN"/>
        </w:rPr>
        <w:t xml:space="preserve">Importing the python libraries such as pandas, </w:t>
      </w:r>
      <w:proofErr w:type="spellStart"/>
      <w:r w:rsidRPr="002E3752">
        <w:rPr>
          <w:rFonts w:ascii="Arial" w:eastAsia="Times New Roman" w:hAnsi="Arial" w:cs="Arial"/>
          <w:color w:val="444444"/>
          <w:sz w:val="28"/>
          <w:szCs w:val="24"/>
          <w:lang w:eastAsia="en-IN"/>
        </w:rPr>
        <w:t>matplotlib</w:t>
      </w:r>
      <w:proofErr w:type="spellEnd"/>
      <w:r w:rsidRPr="002E3752">
        <w:rPr>
          <w:rFonts w:ascii="Arial" w:eastAsia="Times New Roman" w:hAnsi="Arial" w:cs="Arial"/>
          <w:color w:val="444444"/>
          <w:sz w:val="28"/>
          <w:szCs w:val="24"/>
          <w:lang w:eastAsia="en-IN"/>
        </w:rPr>
        <w:t xml:space="preserve">, </w:t>
      </w:r>
      <w:proofErr w:type="spellStart"/>
      <w:r w:rsidRPr="002E3752">
        <w:rPr>
          <w:rFonts w:ascii="Arial" w:eastAsia="Times New Roman" w:hAnsi="Arial" w:cs="Arial"/>
          <w:color w:val="444444"/>
          <w:sz w:val="28"/>
          <w:szCs w:val="24"/>
          <w:lang w:eastAsia="en-IN"/>
        </w:rPr>
        <w:t>seaborn</w:t>
      </w:r>
      <w:proofErr w:type="spellEnd"/>
      <w:r w:rsidRPr="002E3752">
        <w:rPr>
          <w:rFonts w:ascii="Arial" w:eastAsia="Times New Roman" w:hAnsi="Arial" w:cs="Arial"/>
          <w:color w:val="444444"/>
          <w:sz w:val="28"/>
          <w:szCs w:val="24"/>
          <w:lang w:eastAsia="en-IN"/>
        </w:rPr>
        <w:t xml:space="preserve">, </w:t>
      </w:r>
      <w:proofErr w:type="spellStart"/>
      <w:r w:rsidRPr="002E3752">
        <w:rPr>
          <w:rFonts w:ascii="Arial" w:eastAsia="Times New Roman" w:hAnsi="Arial" w:cs="Arial"/>
          <w:color w:val="444444"/>
          <w:sz w:val="28"/>
          <w:szCs w:val="24"/>
          <w:lang w:eastAsia="en-IN"/>
        </w:rPr>
        <w:t>NumPy</w:t>
      </w:r>
      <w:proofErr w:type="spellEnd"/>
      <w:r w:rsidRPr="002E3752">
        <w:rPr>
          <w:rFonts w:ascii="Arial" w:eastAsia="Times New Roman" w:hAnsi="Arial" w:cs="Arial"/>
          <w:color w:val="444444"/>
          <w:sz w:val="28"/>
          <w:szCs w:val="24"/>
          <w:lang w:eastAsia="en-IN"/>
        </w:rPr>
        <w:t xml:space="preserve"> for reading and visualizing the dataset.</w:t>
      </w:r>
      <w:proofErr w:type="gramEnd"/>
    </w:p>
    <w:p w:rsidR="002E3752" w:rsidRPr="002E3752" w:rsidRDefault="002E3752" w:rsidP="002E3752">
      <w:pPr>
        <w:shd w:val="clear" w:color="auto" w:fill="FFFFFF"/>
        <w:spacing w:after="150" w:line="360" w:lineRule="auto"/>
        <w:jc w:val="both"/>
        <w:rPr>
          <w:rFonts w:ascii="Arial" w:eastAsia="Times New Roman" w:hAnsi="Arial" w:cs="Arial"/>
          <w:color w:val="444444"/>
          <w:sz w:val="28"/>
          <w:szCs w:val="24"/>
          <w:lang w:eastAsia="en-IN"/>
        </w:rPr>
      </w:pPr>
      <w:r w:rsidRPr="002E3752">
        <w:rPr>
          <w:rFonts w:ascii="Arial" w:eastAsia="Times New Roman" w:hAnsi="Arial" w:cs="Arial"/>
          <w:i/>
          <w:iCs/>
          <w:color w:val="444444"/>
          <w:sz w:val="28"/>
          <w:szCs w:val="24"/>
          <w:lang w:eastAsia="en-IN"/>
        </w:rPr>
        <w:t>2. Reading our Dataset</w:t>
      </w:r>
    </w:p>
    <w:p w:rsidR="002E3752" w:rsidRPr="002E3752" w:rsidRDefault="002E3752" w:rsidP="002E3752">
      <w:pPr>
        <w:shd w:val="clear" w:color="auto" w:fill="FFFFFF"/>
        <w:spacing w:after="150" w:line="360" w:lineRule="auto"/>
        <w:jc w:val="both"/>
        <w:rPr>
          <w:rFonts w:ascii="Arial" w:eastAsia="Times New Roman" w:hAnsi="Arial" w:cs="Arial"/>
          <w:color w:val="444444"/>
          <w:sz w:val="28"/>
          <w:szCs w:val="24"/>
          <w:lang w:eastAsia="en-IN"/>
        </w:rPr>
      </w:pPr>
      <w:r w:rsidRPr="002E3752">
        <w:rPr>
          <w:rFonts w:ascii="Arial" w:eastAsia="Times New Roman" w:hAnsi="Arial" w:cs="Arial"/>
          <w:color w:val="444444"/>
          <w:sz w:val="28"/>
          <w:szCs w:val="24"/>
          <w:lang w:eastAsia="en-IN"/>
        </w:rPr>
        <w:t>We will read out dataset using pandas. As the dataset is in the excel form, we will use “</w:t>
      </w:r>
      <w:proofErr w:type="spellStart"/>
      <w:r w:rsidRPr="002E3752">
        <w:rPr>
          <w:rFonts w:ascii="Arial" w:eastAsia="Times New Roman" w:hAnsi="Arial" w:cs="Arial"/>
          <w:color w:val="444444"/>
          <w:sz w:val="28"/>
          <w:szCs w:val="24"/>
          <w:lang w:eastAsia="en-IN"/>
        </w:rPr>
        <w:t>pd.read_</w:t>
      </w:r>
      <w:proofErr w:type="gramStart"/>
      <w:r w:rsidRPr="002E3752">
        <w:rPr>
          <w:rFonts w:ascii="Arial" w:eastAsia="Times New Roman" w:hAnsi="Arial" w:cs="Arial"/>
          <w:color w:val="444444"/>
          <w:sz w:val="28"/>
          <w:szCs w:val="24"/>
          <w:lang w:eastAsia="en-IN"/>
        </w:rPr>
        <w:t>excel</w:t>
      </w:r>
      <w:proofErr w:type="spellEnd"/>
      <w:r w:rsidRPr="002E3752">
        <w:rPr>
          <w:rFonts w:ascii="Arial" w:eastAsia="Times New Roman" w:hAnsi="Arial" w:cs="Arial"/>
          <w:color w:val="444444"/>
          <w:sz w:val="28"/>
          <w:szCs w:val="24"/>
          <w:lang w:eastAsia="en-IN"/>
        </w:rPr>
        <w:t>(</w:t>
      </w:r>
      <w:proofErr w:type="gramEnd"/>
      <w:r w:rsidRPr="002E3752">
        <w:rPr>
          <w:rFonts w:ascii="Arial" w:eastAsia="Times New Roman" w:hAnsi="Arial" w:cs="Arial"/>
          <w:color w:val="444444"/>
          <w:sz w:val="28"/>
          <w:szCs w:val="24"/>
          <w:lang w:eastAsia="en-IN"/>
        </w:rPr>
        <w:t>)”.</w:t>
      </w:r>
    </w:p>
    <w:p w:rsidR="002E3752" w:rsidRPr="002E3752" w:rsidRDefault="002E3752" w:rsidP="002E3752">
      <w:pPr>
        <w:shd w:val="clear" w:color="auto" w:fill="FFFFFF"/>
        <w:spacing w:after="150" w:line="360" w:lineRule="auto"/>
        <w:jc w:val="both"/>
        <w:rPr>
          <w:rFonts w:ascii="Arial" w:eastAsia="Times New Roman" w:hAnsi="Arial" w:cs="Arial"/>
          <w:color w:val="444444"/>
          <w:sz w:val="28"/>
          <w:szCs w:val="24"/>
          <w:lang w:eastAsia="en-IN"/>
        </w:rPr>
      </w:pPr>
      <w:r w:rsidRPr="002E3752">
        <w:rPr>
          <w:rFonts w:ascii="Arial" w:eastAsia="Times New Roman" w:hAnsi="Arial" w:cs="Arial"/>
          <w:i/>
          <w:iCs/>
          <w:color w:val="444444"/>
          <w:sz w:val="28"/>
          <w:szCs w:val="24"/>
          <w:lang w:eastAsia="en-IN"/>
        </w:rPr>
        <w:t>3. Dropping NAN Values</w:t>
      </w:r>
    </w:p>
    <w:p w:rsidR="002E3752" w:rsidRPr="002E3752" w:rsidRDefault="002E3752" w:rsidP="002E3752">
      <w:pPr>
        <w:shd w:val="clear" w:color="auto" w:fill="FFFFFF"/>
        <w:spacing w:after="150" w:line="360" w:lineRule="auto"/>
        <w:jc w:val="both"/>
        <w:rPr>
          <w:rFonts w:ascii="Arial" w:eastAsia="Times New Roman" w:hAnsi="Arial" w:cs="Arial"/>
          <w:color w:val="444444"/>
          <w:sz w:val="28"/>
          <w:szCs w:val="24"/>
          <w:lang w:eastAsia="en-IN"/>
        </w:rPr>
      </w:pPr>
      <w:r w:rsidRPr="002E3752">
        <w:rPr>
          <w:rFonts w:ascii="Arial" w:eastAsia="Times New Roman" w:hAnsi="Arial" w:cs="Arial"/>
          <w:color w:val="444444"/>
          <w:sz w:val="28"/>
          <w:szCs w:val="24"/>
          <w:lang w:eastAsia="en-IN"/>
        </w:rPr>
        <w:t>We will check if there are any Null values in our dataset, if we have, we will drop it using: “</w:t>
      </w:r>
      <w:proofErr w:type="spellStart"/>
      <w:proofErr w:type="gramStart"/>
      <w:r w:rsidRPr="002E3752">
        <w:rPr>
          <w:rFonts w:ascii="Arial" w:eastAsia="Times New Roman" w:hAnsi="Arial" w:cs="Arial"/>
          <w:color w:val="444444"/>
          <w:sz w:val="28"/>
          <w:szCs w:val="24"/>
          <w:lang w:eastAsia="en-IN"/>
        </w:rPr>
        <w:t>dropna</w:t>
      </w:r>
      <w:proofErr w:type="spellEnd"/>
      <w:r w:rsidRPr="002E3752">
        <w:rPr>
          <w:rFonts w:ascii="Arial" w:eastAsia="Times New Roman" w:hAnsi="Arial" w:cs="Arial"/>
          <w:color w:val="444444"/>
          <w:sz w:val="28"/>
          <w:szCs w:val="24"/>
          <w:lang w:eastAsia="en-IN"/>
        </w:rPr>
        <w:t>(</w:t>
      </w:r>
      <w:proofErr w:type="spellStart"/>
      <w:proofErr w:type="gramEnd"/>
      <w:r w:rsidRPr="002E3752">
        <w:rPr>
          <w:rFonts w:ascii="Arial" w:eastAsia="Times New Roman" w:hAnsi="Arial" w:cs="Arial"/>
          <w:color w:val="444444"/>
          <w:sz w:val="28"/>
          <w:szCs w:val="24"/>
          <w:lang w:eastAsia="en-IN"/>
        </w:rPr>
        <w:t>inplace</w:t>
      </w:r>
      <w:proofErr w:type="spellEnd"/>
      <w:r w:rsidRPr="002E3752">
        <w:rPr>
          <w:rFonts w:ascii="Arial" w:eastAsia="Times New Roman" w:hAnsi="Arial" w:cs="Arial"/>
          <w:color w:val="444444"/>
          <w:sz w:val="28"/>
          <w:szCs w:val="24"/>
          <w:lang w:eastAsia="en-IN"/>
        </w:rPr>
        <w:t>=TRUE)”.</w:t>
      </w:r>
    </w:p>
    <w:p w:rsidR="002E3752" w:rsidRPr="002E3752" w:rsidRDefault="002E3752" w:rsidP="002E3752">
      <w:pPr>
        <w:shd w:val="clear" w:color="auto" w:fill="FFFFFF"/>
        <w:spacing w:after="150" w:line="360" w:lineRule="auto"/>
        <w:jc w:val="both"/>
        <w:rPr>
          <w:rFonts w:ascii="Arial" w:eastAsia="Times New Roman" w:hAnsi="Arial" w:cs="Arial"/>
          <w:color w:val="444444"/>
          <w:sz w:val="28"/>
          <w:szCs w:val="24"/>
          <w:lang w:eastAsia="en-IN"/>
        </w:rPr>
      </w:pPr>
      <w:r w:rsidRPr="002E3752">
        <w:rPr>
          <w:rFonts w:ascii="Arial" w:eastAsia="Times New Roman" w:hAnsi="Arial" w:cs="Arial"/>
          <w:i/>
          <w:iCs/>
          <w:color w:val="444444"/>
          <w:sz w:val="28"/>
          <w:szCs w:val="24"/>
          <w:lang w:eastAsia="en-IN"/>
        </w:rPr>
        <w:t>4. Exploratory Data Analysis</w:t>
      </w:r>
    </w:p>
    <w:p w:rsidR="002E3752" w:rsidRPr="002E3752" w:rsidRDefault="002E3752" w:rsidP="002E3752">
      <w:pPr>
        <w:shd w:val="clear" w:color="auto" w:fill="FFFFFF"/>
        <w:spacing w:after="150" w:line="360" w:lineRule="auto"/>
        <w:jc w:val="both"/>
        <w:rPr>
          <w:rFonts w:ascii="Arial" w:eastAsia="Times New Roman" w:hAnsi="Arial" w:cs="Arial"/>
          <w:color w:val="444444"/>
          <w:sz w:val="28"/>
          <w:szCs w:val="24"/>
          <w:lang w:eastAsia="en-IN"/>
        </w:rPr>
      </w:pPr>
      <w:r w:rsidRPr="002E3752">
        <w:rPr>
          <w:rFonts w:ascii="Arial" w:eastAsia="Times New Roman" w:hAnsi="Arial" w:cs="Arial"/>
          <w:color w:val="444444"/>
          <w:sz w:val="28"/>
          <w:szCs w:val="24"/>
          <w:lang w:eastAsia="en-IN"/>
        </w:rPr>
        <w:t>We will pre-process our dataset. We will extract day and month from the column “Date of Journey” as the model will understand numerical value, for this we will use “</w:t>
      </w:r>
      <w:proofErr w:type="spellStart"/>
      <w:r w:rsidRPr="002E3752">
        <w:rPr>
          <w:rFonts w:ascii="Arial" w:eastAsia="Times New Roman" w:hAnsi="Arial" w:cs="Arial"/>
          <w:color w:val="444444"/>
          <w:sz w:val="28"/>
          <w:szCs w:val="24"/>
          <w:lang w:eastAsia="en-IN"/>
        </w:rPr>
        <w:t>pd.to_datetime</w:t>
      </w:r>
      <w:proofErr w:type="spellEnd"/>
      <w:r w:rsidRPr="002E3752">
        <w:rPr>
          <w:rFonts w:ascii="Arial" w:eastAsia="Times New Roman" w:hAnsi="Arial" w:cs="Arial"/>
          <w:color w:val="444444"/>
          <w:sz w:val="28"/>
          <w:szCs w:val="24"/>
          <w:lang w:eastAsia="en-IN"/>
        </w:rPr>
        <w:t>” for day and month column. “</w:t>
      </w:r>
      <w:proofErr w:type="spellStart"/>
      <w:r w:rsidRPr="002E3752">
        <w:rPr>
          <w:rFonts w:ascii="Arial" w:eastAsia="Times New Roman" w:hAnsi="Arial" w:cs="Arial"/>
          <w:color w:val="444444"/>
          <w:sz w:val="28"/>
          <w:szCs w:val="24"/>
          <w:lang w:eastAsia="en-IN"/>
        </w:rPr>
        <w:t>dt.day</w:t>
      </w:r>
      <w:proofErr w:type="spellEnd"/>
      <w:r w:rsidRPr="002E3752">
        <w:rPr>
          <w:rFonts w:ascii="Arial" w:eastAsia="Times New Roman" w:hAnsi="Arial" w:cs="Arial"/>
          <w:color w:val="444444"/>
          <w:sz w:val="28"/>
          <w:szCs w:val="24"/>
          <w:lang w:eastAsia="en-IN"/>
        </w:rPr>
        <w:t>” and “</w:t>
      </w:r>
      <w:proofErr w:type="spellStart"/>
      <w:r w:rsidRPr="002E3752">
        <w:rPr>
          <w:rFonts w:ascii="Arial" w:eastAsia="Times New Roman" w:hAnsi="Arial" w:cs="Arial"/>
          <w:color w:val="444444"/>
          <w:sz w:val="28"/>
          <w:szCs w:val="24"/>
          <w:lang w:eastAsia="en-IN"/>
        </w:rPr>
        <w:t>dt.month</w:t>
      </w:r>
      <w:proofErr w:type="spellEnd"/>
      <w:r w:rsidRPr="002E3752">
        <w:rPr>
          <w:rFonts w:ascii="Arial" w:eastAsia="Times New Roman" w:hAnsi="Arial" w:cs="Arial"/>
          <w:color w:val="444444"/>
          <w:sz w:val="28"/>
          <w:szCs w:val="24"/>
          <w:lang w:eastAsia="en-IN"/>
        </w:rPr>
        <w:t>” will extract day and month respectively from the given column.</w:t>
      </w:r>
    </w:p>
    <w:p w:rsidR="002E3752" w:rsidRPr="002E3752" w:rsidRDefault="002E3752" w:rsidP="002E3752">
      <w:pPr>
        <w:shd w:val="clear" w:color="auto" w:fill="FFFFFF"/>
        <w:spacing w:after="150" w:line="360" w:lineRule="auto"/>
        <w:jc w:val="both"/>
        <w:rPr>
          <w:rFonts w:ascii="Arial" w:eastAsia="Times New Roman" w:hAnsi="Arial" w:cs="Arial"/>
          <w:color w:val="444444"/>
          <w:sz w:val="28"/>
          <w:szCs w:val="24"/>
          <w:lang w:eastAsia="en-IN"/>
        </w:rPr>
      </w:pPr>
      <w:r w:rsidRPr="002E3752">
        <w:rPr>
          <w:rFonts w:ascii="Arial" w:eastAsia="Times New Roman" w:hAnsi="Arial" w:cs="Arial"/>
          <w:color w:val="444444"/>
          <w:sz w:val="28"/>
          <w:szCs w:val="24"/>
          <w:lang w:eastAsia="en-IN"/>
        </w:rPr>
        <w:t>Same process will be doing for the “</w:t>
      </w:r>
      <w:proofErr w:type="spellStart"/>
      <w:r w:rsidRPr="002E3752">
        <w:rPr>
          <w:rFonts w:ascii="Arial" w:eastAsia="Times New Roman" w:hAnsi="Arial" w:cs="Arial"/>
          <w:color w:val="444444"/>
          <w:sz w:val="28"/>
          <w:szCs w:val="24"/>
          <w:lang w:eastAsia="en-IN"/>
        </w:rPr>
        <w:t>dep_time</w:t>
      </w:r>
      <w:proofErr w:type="spellEnd"/>
      <w:r w:rsidRPr="002E3752">
        <w:rPr>
          <w:rFonts w:ascii="Arial" w:eastAsia="Times New Roman" w:hAnsi="Arial" w:cs="Arial"/>
          <w:color w:val="444444"/>
          <w:sz w:val="28"/>
          <w:szCs w:val="24"/>
          <w:lang w:eastAsia="en-IN"/>
        </w:rPr>
        <w:t>” column, “Duration” column and “</w:t>
      </w:r>
      <w:proofErr w:type="spellStart"/>
      <w:r w:rsidRPr="002E3752">
        <w:rPr>
          <w:rFonts w:ascii="Arial" w:eastAsia="Times New Roman" w:hAnsi="Arial" w:cs="Arial"/>
          <w:color w:val="444444"/>
          <w:sz w:val="28"/>
          <w:szCs w:val="24"/>
          <w:lang w:eastAsia="en-IN"/>
        </w:rPr>
        <w:t>arrival_time</w:t>
      </w:r>
      <w:proofErr w:type="spellEnd"/>
      <w:r w:rsidRPr="002E3752">
        <w:rPr>
          <w:rFonts w:ascii="Arial" w:eastAsia="Times New Roman" w:hAnsi="Arial" w:cs="Arial"/>
          <w:color w:val="444444"/>
          <w:sz w:val="28"/>
          <w:szCs w:val="24"/>
          <w:lang w:eastAsia="en-IN"/>
        </w:rPr>
        <w:t xml:space="preserve">” column and extract hours and min from it. After extracting day, month, hours and min, we will drop “Date of Journey”, “Duration”, </w:t>
      </w:r>
      <w:proofErr w:type="gramStart"/>
      <w:r w:rsidRPr="002E3752">
        <w:rPr>
          <w:rFonts w:ascii="Arial" w:eastAsia="Times New Roman" w:hAnsi="Arial" w:cs="Arial"/>
          <w:color w:val="444444"/>
          <w:sz w:val="28"/>
          <w:szCs w:val="24"/>
          <w:lang w:eastAsia="en-IN"/>
        </w:rPr>
        <w:t>“</w:t>
      </w:r>
      <w:proofErr w:type="spellStart"/>
      <w:r w:rsidRPr="002E3752">
        <w:rPr>
          <w:rFonts w:ascii="Arial" w:eastAsia="Times New Roman" w:hAnsi="Arial" w:cs="Arial"/>
          <w:color w:val="444444"/>
          <w:sz w:val="28"/>
          <w:szCs w:val="24"/>
          <w:lang w:eastAsia="en-IN"/>
        </w:rPr>
        <w:t>dep_time</w:t>
      </w:r>
      <w:proofErr w:type="spellEnd"/>
      <w:r w:rsidRPr="002E3752">
        <w:rPr>
          <w:rFonts w:ascii="Arial" w:eastAsia="Times New Roman" w:hAnsi="Arial" w:cs="Arial"/>
          <w:color w:val="444444"/>
          <w:sz w:val="28"/>
          <w:szCs w:val="24"/>
          <w:lang w:eastAsia="en-IN"/>
        </w:rPr>
        <w:t>” &amp; “</w:t>
      </w:r>
      <w:proofErr w:type="spellStart"/>
      <w:r w:rsidRPr="002E3752">
        <w:rPr>
          <w:rFonts w:ascii="Arial" w:eastAsia="Times New Roman" w:hAnsi="Arial" w:cs="Arial"/>
          <w:color w:val="444444"/>
          <w:sz w:val="28"/>
          <w:szCs w:val="24"/>
          <w:lang w:eastAsia="en-IN"/>
        </w:rPr>
        <w:t>arrival_time</w:t>
      </w:r>
      <w:proofErr w:type="spellEnd"/>
      <w:proofErr w:type="gramEnd"/>
      <w:r w:rsidRPr="002E3752">
        <w:rPr>
          <w:rFonts w:ascii="Arial" w:eastAsia="Times New Roman" w:hAnsi="Arial" w:cs="Arial"/>
          <w:color w:val="444444"/>
          <w:sz w:val="28"/>
          <w:szCs w:val="24"/>
          <w:lang w:eastAsia="en-IN"/>
        </w:rPr>
        <w:t>” column from our dataset.</w:t>
      </w:r>
    </w:p>
    <w:p w:rsidR="002E3752" w:rsidRPr="002E3752" w:rsidRDefault="002E3752" w:rsidP="002E3752">
      <w:pPr>
        <w:shd w:val="clear" w:color="auto" w:fill="FFFFFF"/>
        <w:spacing w:after="150" w:line="360" w:lineRule="auto"/>
        <w:jc w:val="both"/>
        <w:rPr>
          <w:rFonts w:ascii="Arial" w:eastAsia="Times New Roman" w:hAnsi="Arial" w:cs="Arial"/>
          <w:color w:val="444444"/>
          <w:sz w:val="28"/>
          <w:szCs w:val="24"/>
          <w:lang w:eastAsia="en-IN"/>
        </w:rPr>
      </w:pPr>
      <w:r w:rsidRPr="002E3752">
        <w:rPr>
          <w:rFonts w:ascii="Arial" w:eastAsia="Times New Roman" w:hAnsi="Arial" w:cs="Arial"/>
          <w:i/>
          <w:iCs/>
          <w:color w:val="444444"/>
          <w:sz w:val="28"/>
          <w:szCs w:val="24"/>
          <w:lang w:eastAsia="en-IN"/>
        </w:rPr>
        <w:t>5. Handling Categorical Data</w:t>
      </w:r>
    </w:p>
    <w:p w:rsidR="002E3752" w:rsidRPr="002E3752" w:rsidRDefault="002E3752" w:rsidP="002E3752">
      <w:pPr>
        <w:shd w:val="clear" w:color="auto" w:fill="FFFFFF"/>
        <w:spacing w:after="150" w:line="360" w:lineRule="auto"/>
        <w:jc w:val="both"/>
        <w:rPr>
          <w:rFonts w:ascii="Arial" w:eastAsia="Times New Roman" w:hAnsi="Arial" w:cs="Arial"/>
          <w:color w:val="444444"/>
          <w:sz w:val="28"/>
          <w:szCs w:val="24"/>
          <w:lang w:eastAsia="en-IN"/>
        </w:rPr>
      </w:pPr>
      <w:r w:rsidRPr="002E3752">
        <w:rPr>
          <w:rFonts w:ascii="Arial" w:eastAsia="Times New Roman" w:hAnsi="Arial" w:cs="Arial"/>
          <w:color w:val="444444"/>
          <w:sz w:val="28"/>
          <w:szCs w:val="24"/>
          <w:lang w:eastAsia="en-IN"/>
        </w:rPr>
        <w:lastRenderedPageBreak/>
        <w:t>As we know the model understands numerical value, so we will convert all the categorical data into numerical data. For this we will perform “</w:t>
      </w:r>
      <w:proofErr w:type="spellStart"/>
      <w:r w:rsidRPr="002E3752">
        <w:rPr>
          <w:rFonts w:ascii="Arial" w:eastAsia="Times New Roman" w:hAnsi="Arial" w:cs="Arial"/>
          <w:color w:val="444444"/>
          <w:sz w:val="28"/>
          <w:szCs w:val="24"/>
          <w:lang w:eastAsia="en-IN"/>
        </w:rPr>
        <w:t>OneHotEncoding</w:t>
      </w:r>
      <w:proofErr w:type="spellEnd"/>
      <w:r w:rsidRPr="002E3752">
        <w:rPr>
          <w:rFonts w:ascii="Arial" w:eastAsia="Times New Roman" w:hAnsi="Arial" w:cs="Arial"/>
          <w:color w:val="444444"/>
          <w:sz w:val="28"/>
          <w:szCs w:val="24"/>
          <w:lang w:eastAsia="en-IN"/>
        </w:rPr>
        <w:t>” method to convert it to numerical data. We will make dummies using pandas and perform “</w:t>
      </w:r>
      <w:proofErr w:type="spellStart"/>
      <w:r w:rsidRPr="002E3752">
        <w:rPr>
          <w:rFonts w:ascii="Arial" w:eastAsia="Times New Roman" w:hAnsi="Arial" w:cs="Arial"/>
          <w:color w:val="444444"/>
          <w:sz w:val="28"/>
          <w:szCs w:val="24"/>
          <w:lang w:eastAsia="en-IN"/>
        </w:rPr>
        <w:t>OneHotEncoding</w:t>
      </w:r>
      <w:proofErr w:type="spellEnd"/>
      <w:r w:rsidRPr="002E3752">
        <w:rPr>
          <w:rFonts w:ascii="Arial" w:eastAsia="Times New Roman" w:hAnsi="Arial" w:cs="Arial"/>
          <w:color w:val="444444"/>
          <w:sz w:val="28"/>
          <w:szCs w:val="24"/>
          <w:lang w:eastAsia="en-IN"/>
        </w:rPr>
        <w:t>” on the “Airline”, “Source” and “Destination” columns.</w:t>
      </w:r>
    </w:p>
    <w:p w:rsidR="002E3752" w:rsidRPr="002E3752" w:rsidRDefault="002E3752" w:rsidP="002E3752">
      <w:pPr>
        <w:shd w:val="clear" w:color="auto" w:fill="FFFFFF"/>
        <w:spacing w:after="150" w:line="360" w:lineRule="auto"/>
        <w:jc w:val="both"/>
        <w:rPr>
          <w:rFonts w:ascii="Arial" w:eastAsia="Times New Roman" w:hAnsi="Arial" w:cs="Arial"/>
          <w:color w:val="444444"/>
          <w:sz w:val="28"/>
          <w:szCs w:val="24"/>
          <w:lang w:eastAsia="en-IN"/>
        </w:rPr>
      </w:pPr>
      <w:r w:rsidRPr="002E3752">
        <w:rPr>
          <w:rFonts w:ascii="Arial" w:eastAsia="Times New Roman" w:hAnsi="Arial" w:cs="Arial"/>
          <w:color w:val="444444"/>
          <w:sz w:val="28"/>
          <w:szCs w:val="24"/>
          <w:lang w:eastAsia="en-IN"/>
        </w:rPr>
        <w:t>We will drop “</w:t>
      </w:r>
      <w:proofErr w:type="spellStart"/>
      <w:r w:rsidRPr="002E3752">
        <w:rPr>
          <w:rFonts w:ascii="Arial" w:eastAsia="Times New Roman" w:hAnsi="Arial" w:cs="Arial"/>
          <w:color w:val="444444"/>
          <w:sz w:val="28"/>
          <w:szCs w:val="24"/>
          <w:lang w:eastAsia="en-IN"/>
        </w:rPr>
        <w:t>AdditionalInfo</w:t>
      </w:r>
      <w:proofErr w:type="spellEnd"/>
      <w:r w:rsidRPr="002E3752">
        <w:rPr>
          <w:rFonts w:ascii="Arial" w:eastAsia="Times New Roman" w:hAnsi="Arial" w:cs="Arial"/>
          <w:color w:val="444444"/>
          <w:sz w:val="28"/>
          <w:szCs w:val="24"/>
          <w:lang w:eastAsia="en-IN"/>
        </w:rPr>
        <w:t>” and “Route” columns as “Route” column contains same data as “</w:t>
      </w:r>
      <w:proofErr w:type="spellStart"/>
      <w:r w:rsidRPr="002E3752">
        <w:rPr>
          <w:rFonts w:ascii="Arial" w:eastAsia="Times New Roman" w:hAnsi="Arial" w:cs="Arial"/>
          <w:color w:val="444444"/>
          <w:sz w:val="28"/>
          <w:szCs w:val="24"/>
          <w:lang w:eastAsia="en-IN"/>
        </w:rPr>
        <w:t>Total_Stops</w:t>
      </w:r>
      <w:proofErr w:type="spellEnd"/>
      <w:r w:rsidRPr="002E3752">
        <w:rPr>
          <w:rFonts w:ascii="Arial" w:eastAsia="Times New Roman" w:hAnsi="Arial" w:cs="Arial"/>
          <w:color w:val="444444"/>
          <w:sz w:val="28"/>
          <w:szCs w:val="24"/>
          <w:lang w:eastAsia="en-IN"/>
        </w:rPr>
        <w:t>” columns and “</w:t>
      </w:r>
      <w:proofErr w:type="spellStart"/>
      <w:r w:rsidRPr="002E3752">
        <w:rPr>
          <w:rFonts w:ascii="Arial" w:eastAsia="Times New Roman" w:hAnsi="Arial" w:cs="Arial"/>
          <w:color w:val="444444"/>
          <w:sz w:val="28"/>
          <w:szCs w:val="24"/>
          <w:lang w:eastAsia="en-IN"/>
        </w:rPr>
        <w:t>AdditionalInfo</w:t>
      </w:r>
      <w:proofErr w:type="spellEnd"/>
      <w:r w:rsidRPr="002E3752">
        <w:rPr>
          <w:rFonts w:ascii="Arial" w:eastAsia="Times New Roman" w:hAnsi="Arial" w:cs="Arial"/>
          <w:color w:val="444444"/>
          <w:sz w:val="28"/>
          <w:szCs w:val="24"/>
          <w:lang w:eastAsia="en-IN"/>
        </w:rPr>
        <w:t>” column doesn’t have any additional info. “</w:t>
      </w:r>
      <w:proofErr w:type="spellStart"/>
      <w:r w:rsidRPr="002E3752">
        <w:rPr>
          <w:rFonts w:ascii="Arial" w:eastAsia="Times New Roman" w:hAnsi="Arial" w:cs="Arial"/>
          <w:color w:val="444444"/>
          <w:sz w:val="28"/>
          <w:szCs w:val="24"/>
          <w:lang w:eastAsia="en-IN"/>
        </w:rPr>
        <w:t>Total_Stops</w:t>
      </w:r>
      <w:proofErr w:type="spellEnd"/>
      <w:r w:rsidRPr="002E3752">
        <w:rPr>
          <w:rFonts w:ascii="Arial" w:eastAsia="Times New Roman" w:hAnsi="Arial" w:cs="Arial"/>
          <w:color w:val="444444"/>
          <w:sz w:val="28"/>
          <w:szCs w:val="24"/>
          <w:lang w:eastAsia="en-IN"/>
        </w:rPr>
        <w:t>” column is ordinal type data so we will perform “</w:t>
      </w:r>
      <w:proofErr w:type="spellStart"/>
      <w:r w:rsidRPr="002E3752">
        <w:rPr>
          <w:rFonts w:ascii="Arial" w:eastAsia="Times New Roman" w:hAnsi="Arial" w:cs="Arial"/>
          <w:color w:val="444444"/>
          <w:sz w:val="28"/>
          <w:szCs w:val="24"/>
          <w:lang w:eastAsia="en-IN"/>
        </w:rPr>
        <w:t>LabelEncoder</w:t>
      </w:r>
      <w:proofErr w:type="spellEnd"/>
      <w:r w:rsidRPr="002E3752">
        <w:rPr>
          <w:rFonts w:ascii="Arial" w:eastAsia="Times New Roman" w:hAnsi="Arial" w:cs="Arial"/>
          <w:color w:val="444444"/>
          <w:sz w:val="28"/>
          <w:szCs w:val="24"/>
          <w:lang w:eastAsia="en-IN"/>
        </w:rPr>
        <w:t>” and label each stop as 0</w:t>
      </w:r>
      <w:proofErr w:type="gramStart"/>
      <w:r w:rsidRPr="002E3752">
        <w:rPr>
          <w:rFonts w:ascii="Arial" w:eastAsia="Times New Roman" w:hAnsi="Arial" w:cs="Arial"/>
          <w:color w:val="444444"/>
          <w:sz w:val="28"/>
          <w:szCs w:val="24"/>
          <w:lang w:eastAsia="en-IN"/>
        </w:rPr>
        <w:t>,1,2,3,4</w:t>
      </w:r>
      <w:proofErr w:type="gramEnd"/>
      <w:r w:rsidRPr="002E3752">
        <w:rPr>
          <w:rFonts w:ascii="Arial" w:eastAsia="Times New Roman" w:hAnsi="Arial" w:cs="Arial"/>
          <w:color w:val="444444"/>
          <w:sz w:val="28"/>
          <w:szCs w:val="24"/>
          <w:lang w:eastAsia="en-IN"/>
        </w:rPr>
        <w:t>. As the stop increases, the value also increases.</w:t>
      </w:r>
    </w:p>
    <w:p w:rsidR="002E3752" w:rsidRPr="002E3752" w:rsidRDefault="002E3752" w:rsidP="002E3752">
      <w:pPr>
        <w:shd w:val="clear" w:color="auto" w:fill="FFFFFF"/>
        <w:spacing w:after="150" w:line="360" w:lineRule="auto"/>
        <w:jc w:val="both"/>
        <w:rPr>
          <w:rFonts w:ascii="Arial" w:eastAsia="Times New Roman" w:hAnsi="Arial" w:cs="Arial"/>
          <w:color w:val="444444"/>
          <w:sz w:val="28"/>
          <w:szCs w:val="24"/>
          <w:lang w:eastAsia="en-IN"/>
        </w:rPr>
      </w:pPr>
      <w:r w:rsidRPr="002E3752">
        <w:rPr>
          <w:rFonts w:ascii="Arial" w:eastAsia="Times New Roman" w:hAnsi="Arial" w:cs="Arial"/>
          <w:i/>
          <w:iCs/>
          <w:color w:val="444444"/>
          <w:sz w:val="28"/>
          <w:szCs w:val="24"/>
          <w:lang w:eastAsia="en-IN"/>
        </w:rPr>
        <w:t>6. Test Data: Performing EDA and Feature Engineering</w:t>
      </w:r>
    </w:p>
    <w:p w:rsidR="002E3752" w:rsidRPr="002E3752" w:rsidRDefault="002E3752" w:rsidP="002E3752">
      <w:pPr>
        <w:shd w:val="clear" w:color="auto" w:fill="FFFFFF"/>
        <w:spacing w:after="150" w:line="360" w:lineRule="auto"/>
        <w:jc w:val="both"/>
        <w:rPr>
          <w:rFonts w:ascii="Arial" w:eastAsia="Times New Roman" w:hAnsi="Arial" w:cs="Arial"/>
          <w:color w:val="444444"/>
          <w:sz w:val="28"/>
          <w:szCs w:val="24"/>
          <w:lang w:eastAsia="en-IN"/>
        </w:rPr>
      </w:pPr>
      <w:r w:rsidRPr="002E3752">
        <w:rPr>
          <w:rFonts w:ascii="Arial" w:eastAsia="Times New Roman" w:hAnsi="Arial" w:cs="Arial"/>
          <w:color w:val="444444"/>
          <w:sz w:val="28"/>
          <w:szCs w:val="24"/>
          <w:lang w:eastAsia="en-IN"/>
        </w:rPr>
        <w:t>For the test data, we will perform same steps followed in step (2), (3), (4) and (5).</w:t>
      </w:r>
    </w:p>
    <w:p w:rsidR="002E3752" w:rsidRPr="002E3752" w:rsidRDefault="002E3752" w:rsidP="002E3752">
      <w:pPr>
        <w:shd w:val="clear" w:color="auto" w:fill="FFFFFF"/>
        <w:spacing w:after="150" w:line="360" w:lineRule="auto"/>
        <w:jc w:val="both"/>
        <w:rPr>
          <w:rFonts w:ascii="Arial" w:eastAsia="Times New Roman" w:hAnsi="Arial" w:cs="Arial"/>
          <w:color w:val="444444"/>
          <w:sz w:val="28"/>
          <w:szCs w:val="24"/>
          <w:lang w:eastAsia="en-IN"/>
        </w:rPr>
      </w:pPr>
      <w:r w:rsidRPr="002E3752">
        <w:rPr>
          <w:rFonts w:ascii="Arial" w:eastAsia="Times New Roman" w:hAnsi="Arial" w:cs="Arial"/>
          <w:i/>
          <w:iCs/>
          <w:color w:val="444444"/>
          <w:sz w:val="28"/>
          <w:szCs w:val="24"/>
          <w:lang w:eastAsia="en-IN"/>
        </w:rPr>
        <w:t>7. Feature Selection</w:t>
      </w:r>
    </w:p>
    <w:p w:rsidR="002E3752" w:rsidRPr="002E3752" w:rsidRDefault="002E3752" w:rsidP="002E3752">
      <w:pPr>
        <w:shd w:val="clear" w:color="auto" w:fill="FFFFFF"/>
        <w:spacing w:after="150" w:line="360" w:lineRule="auto"/>
        <w:jc w:val="both"/>
        <w:rPr>
          <w:rFonts w:ascii="Arial" w:eastAsia="Times New Roman" w:hAnsi="Arial" w:cs="Arial"/>
          <w:color w:val="444444"/>
          <w:sz w:val="28"/>
          <w:szCs w:val="24"/>
          <w:lang w:eastAsia="en-IN"/>
        </w:rPr>
      </w:pPr>
      <w:r w:rsidRPr="002E3752">
        <w:rPr>
          <w:rFonts w:ascii="Arial" w:eastAsia="Times New Roman" w:hAnsi="Arial" w:cs="Arial"/>
          <w:color w:val="444444"/>
          <w:sz w:val="28"/>
          <w:szCs w:val="24"/>
          <w:lang w:eastAsia="en-IN"/>
        </w:rPr>
        <w:t>In this process, we will find out the best feature which will contribute to our target variable.</w:t>
      </w:r>
    </w:p>
    <w:p w:rsidR="002E3752" w:rsidRPr="002E3752" w:rsidRDefault="002E3752" w:rsidP="002E3752">
      <w:pPr>
        <w:shd w:val="clear" w:color="auto" w:fill="FFFFFF"/>
        <w:spacing w:after="150" w:line="360" w:lineRule="auto"/>
        <w:jc w:val="both"/>
        <w:rPr>
          <w:rFonts w:ascii="Arial" w:eastAsia="Times New Roman" w:hAnsi="Arial" w:cs="Arial"/>
          <w:color w:val="444444"/>
          <w:sz w:val="28"/>
          <w:szCs w:val="24"/>
          <w:lang w:eastAsia="en-IN"/>
        </w:rPr>
      </w:pPr>
      <w:r w:rsidRPr="002E3752">
        <w:rPr>
          <w:rFonts w:ascii="Arial" w:eastAsia="Times New Roman" w:hAnsi="Arial" w:cs="Arial"/>
          <w:color w:val="444444"/>
          <w:sz w:val="28"/>
          <w:szCs w:val="24"/>
          <w:lang w:eastAsia="en-IN"/>
        </w:rPr>
        <w:t>X = “Independent Feature”</w:t>
      </w:r>
    </w:p>
    <w:p w:rsidR="002E3752" w:rsidRPr="002E3752" w:rsidRDefault="002E3752" w:rsidP="002E3752">
      <w:pPr>
        <w:shd w:val="clear" w:color="auto" w:fill="FFFFFF"/>
        <w:spacing w:after="150" w:line="360" w:lineRule="auto"/>
        <w:jc w:val="both"/>
        <w:rPr>
          <w:rFonts w:ascii="Arial" w:eastAsia="Times New Roman" w:hAnsi="Arial" w:cs="Arial"/>
          <w:color w:val="444444"/>
          <w:sz w:val="28"/>
          <w:szCs w:val="24"/>
          <w:lang w:eastAsia="en-IN"/>
        </w:rPr>
      </w:pPr>
      <w:r w:rsidRPr="002E3752">
        <w:rPr>
          <w:rFonts w:ascii="Arial" w:eastAsia="Times New Roman" w:hAnsi="Arial" w:cs="Arial"/>
          <w:color w:val="444444"/>
          <w:sz w:val="28"/>
          <w:szCs w:val="24"/>
          <w:lang w:eastAsia="en-IN"/>
        </w:rPr>
        <w:t>Y = “Dependent Feature” i.e., “Price” column.</w:t>
      </w:r>
    </w:p>
    <w:p w:rsidR="002E3752" w:rsidRPr="002E3752" w:rsidRDefault="002E3752" w:rsidP="002E3752">
      <w:pPr>
        <w:shd w:val="clear" w:color="auto" w:fill="FFFFFF"/>
        <w:spacing w:after="150" w:line="360" w:lineRule="auto"/>
        <w:jc w:val="both"/>
        <w:rPr>
          <w:rFonts w:ascii="Arial" w:eastAsia="Times New Roman" w:hAnsi="Arial" w:cs="Arial"/>
          <w:color w:val="444444"/>
          <w:sz w:val="28"/>
          <w:szCs w:val="24"/>
          <w:lang w:eastAsia="en-IN"/>
        </w:rPr>
      </w:pPr>
      <w:r w:rsidRPr="002E3752">
        <w:rPr>
          <w:rFonts w:ascii="Arial" w:eastAsia="Times New Roman" w:hAnsi="Arial" w:cs="Arial"/>
          <w:color w:val="444444"/>
          <w:sz w:val="28"/>
          <w:szCs w:val="24"/>
          <w:lang w:eastAsia="en-IN"/>
        </w:rPr>
        <w:t xml:space="preserve">We will separate all the independent features except price in the X variable and price in Y variable. For this, we will use </w:t>
      </w:r>
      <w:proofErr w:type="spellStart"/>
      <w:r w:rsidRPr="002E3752">
        <w:rPr>
          <w:rFonts w:ascii="Arial" w:eastAsia="Times New Roman" w:hAnsi="Arial" w:cs="Arial"/>
          <w:color w:val="444444"/>
          <w:sz w:val="28"/>
          <w:szCs w:val="24"/>
          <w:lang w:eastAsia="en-IN"/>
        </w:rPr>
        <w:t>loc</w:t>
      </w:r>
      <w:proofErr w:type="spellEnd"/>
      <w:r w:rsidRPr="002E3752">
        <w:rPr>
          <w:rFonts w:ascii="Arial" w:eastAsia="Times New Roman" w:hAnsi="Arial" w:cs="Arial"/>
          <w:color w:val="444444"/>
          <w:sz w:val="28"/>
          <w:szCs w:val="24"/>
          <w:lang w:eastAsia="en-IN"/>
        </w:rPr>
        <w:t xml:space="preserve"> &amp; </w:t>
      </w:r>
      <w:proofErr w:type="spellStart"/>
      <w:r w:rsidRPr="002E3752">
        <w:rPr>
          <w:rFonts w:ascii="Arial" w:eastAsia="Times New Roman" w:hAnsi="Arial" w:cs="Arial"/>
          <w:color w:val="444444"/>
          <w:sz w:val="28"/>
          <w:szCs w:val="24"/>
          <w:lang w:eastAsia="en-IN"/>
        </w:rPr>
        <w:t>iloc</w:t>
      </w:r>
      <w:proofErr w:type="spellEnd"/>
      <w:r w:rsidRPr="002E3752">
        <w:rPr>
          <w:rFonts w:ascii="Arial" w:eastAsia="Times New Roman" w:hAnsi="Arial" w:cs="Arial"/>
          <w:color w:val="444444"/>
          <w:sz w:val="28"/>
          <w:szCs w:val="24"/>
          <w:lang w:eastAsia="en-IN"/>
        </w:rPr>
        <w:t xml:space="preserve"> method.</w:t>
      </w:r>
    </w:p>
    <w:p w:rsidR="002E3752" w:rsidRPr="002E3752" w:rsidRDefault="002E3752" w:rsidP="002E3752">
      <w:pPr>
        <w:shd w:val="clear" w:color="auto" w:fill="FFFFFF"/>
        <w:spacing w:after="150" w:line="360" w:lineRule="auto"/>
        <w:jc w:val="both"/>
        <w:rPr>
          <w:rFonts w:ascii="Arial" w:eastAsia="Times New Roman" w:hAnsi="Arial" w:cs="Arial"/>
          <w:color w:val="444444"/>
          <w:sz w:val="28"/>
          <w:szCs w:val="24"/>
          <w:lang w:eastAsia="en-IN"/>
        </w:rPr>
      </w:pPr>
      <w:r w:rsidRPr="002E3752">
        <w:rPr>
          <w:rFonts w:ascii="Arial" w:eastAsia="Times New Roman" w:hAnsi="Arial" w:cs="Arial"/>
          <w:color w:val="444444"/>
          <w:sz w:val="28"/>
          <w:szCs w:val="24"/>
          <w:lang w:eastAsia="en-IN"/>
        </w:rPr>
        <w:t>Now, we have used “</w:t>
      </w:r>
      <w:proofErr w:type="spellStart"/>
      <w:r w:rsidRPr="002E3752">
        <w:rPr>
          <w:rFonts w:ascii="Arial" w:eastAsia="Times New Roman" w:hAnsi="Arial" w:cs="Arial"/>
          <w:color w:val="444444"/>
          <w:sz w:val="28"/>
          <w:szCs w:val="24"/>
          <w:lang w:eastAsia="en-IN"/>
        </w:rPr>
        <w:t>ExtraTreesRegressor</w:t>
      </w:r>
      <w:proofErr w:type="spellEnd"/>
      <w:r w:rsidRPr="002E3752">
        <w:rPr>
          <w:rFonts w:ascii="Arial" w:eastAsia="Times New Roman" w:hAnsi="Arial" w:cs="Arial"/>
          <w:color w:val="444444"/>
          <w:sz w:val="28"/>
          <w:szCs w:val="24"/>
          <w:lang w:eastAsia="en-IN"/>
        </w:rPr>
        <w:t>” to find more important features from the data. Use the selection variable and do fitting the X &amp; Y features. After this we will print “</w:t>
      </w:r>
      <w:proofErr w:type="spellStart"/>
      <w:r w:rsidRPr="002E3752">
        <w:rPr>
          <w:rFonts w:ascii="Arial" w:eastAsia="Times New Roman" w:hAnsi="Arial" w:cs="Arial"/>
          <w:color w:val="444444"/>
          <w:sz w:val="28"/>
          <w:szCs w:val="24"/>
          <w:lang w:eastAsia="en-IN"/>
        </w:rPr>
        <w:t>feature_importance</w:t>
      </w:r>
      <w:proofErr w:type="spellEnd"/>
      <w:r w:rsidRPr="002E3752">
        <w:rPr>
          <w:rFonts w:ascii="Arial" w:eastAsia="Times New Roman" w:hAnsi="Arial" w:cs="Arial"/>
          <w:color w:val="444444"/>
          <w:sz w:val="28"/>
          <w:szCs w:val="24"/>
          <w:lang w:eastAsia="en-IN"/>
        </w:rPr>
        <w:t>” and will get to know the important features.</w:t>
      </w:r>
    </w:p>
    <w:p w:rsidR="00B375B5" w:rsidRPr="002E3752" w:rsidRDefault="00B375B5" w:rsidP="002E3752">
      <w:pPr>
        <w:shd w:val="clear" w:color="auto" w:fill="FFFFFF"/>
        <w:spacing w:before="450" w:after="100" w:afterAutospacing="1" w:line="360" w:lineRule="auto"/>
        <w:ind w:left="360"/>
        <w:jc w:val="both"/>
        <w:outlineLvl w:val="3"/>
        <w:rPr>
          <w:rFonts w:ascii="Arial" w:eastAsia="Times New Roman" w:hAnsi="Arial" w:cs="Arial"/>
          <w:color w:val="222222"/>
          <w:sz w:val="36"/>
          <w:szCs w:val="36"/>
          <w:lang w:eastAsia="en-IN"/>
        </w:rPr>
      </w:pPr>
    </w:p>
    <w:p w:rsidR="00A83BD7" w:rsidRPr="00A83BD7" w:rsidRDefault="00A83BD7" w:rsidP="00A83BD7">
      <w:pPr>
        <w:shd w:val="clear" w:color="auto" w:fill="FFFFFF"/>
        <w:spacing w:before="450" w:after="100" w:afterAutospacing="1" w:line="240" w:lineRule="auto"/>
        <w:outlineLvl w:val="3"/>
        <w:rPr>
          <w:rFonts w:ascii="Arial" w:eastAsia="Times New Roman" w:hAnsi="Arial" w:cs="Arial"/>
          <w:color w:val="222222"/>
          <w:sz w:val="36"/>
          <w:szCs w:val="36"/>
          <w:lang w:eastAsia="en-IN"/>
        </w:rPr>
      </w:pPr>
      <w:r>
        <w:rPr>
          <w:rFonts w:ascii="Arial" w:eastAsia="Times New Roman" w:hAnsi="Arial" w:cs="Arial"/>
          <w:color w:val="222222"/>
          <w:sz w:val="36"/>
          <w:szCs w:val="36"/>
          <w:lang w:eastAsia="en-IN"/>
        </w:rPr>
        <w:lastRenderedPageBreak/>
        <w:t>I</w:t>
      </w:r>
      <w:r w:rsidRPr="00A83BD7">
        <w:rPr>
          <w:rFonts w:ascii="Arial" w:eastAsia="Times New Roman" w:hAnsi="Arial" w:cs="Arial"/>
          <w:color w:val="222222"/>
          <w:sz w:val="36"/>
          <w:szCs w:val="36"/>
          <w:lang w:eastAsia="en-IN"/>
        </w:rPr>
        <w:t>mporting Libraries</w:t>
      </w:r>
    </w:p>
    <w:p w:rsidR="00A83BD7" w:rsidRPr="00A83BD7" w:rsidRDefault="00A83BD7" w:rsidP="00A83BD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4"/>
          <w:szCs w:val="24"/>
          <w:lang w:eastAsia="en-IN"/>
        </w:rPr>
      </w:pPr>
      <w:proofErr w:type="gramStart"/>
      <w:r w:rsidRPr="00A83BD7">
        <w:rPr>
          <w:rFonts w:ascii="Consolas" w:eastAsia="Times New Roman" w:hAnsi="Consolas" w:cs="Courier New"/>
          <w:color w:val="212529"/>
          <w:sz w:val="24"/>
          <w:szCs w:val="24"/>
          <w:lang w:eastAsia="en-IN"/>
        </w:rPr>
        <w:t>import</w:t>
      </w:r>
      <w:proofErr w:type="gramEnd"/>
      <w:r w:rsidRPr="00A83BD7">
        <w:rPr>
          <w:rFonts w:ascii="Consolas" w:eastAsia="Times New Roman" w:hAnsi="Consolas" w:cs="Courier New"/>
          <w:color w:val="212529"/>
          <w:sz w:val="24"/>
          <w:szCs w:val="24"/>
          <w:lang w:eastAsia="en-IN"/>
        </w:rPr>
        <w:t xml:space="preserve"> </w:t>
      </w:r>
      <w:proofErr w:type="spellStart"/>
      <w:r w:rsidRPr="00A83BD7">
        <w:rPr>
          <w:rFonts w:ascii="Consolas" w:eastAsia="Times New Roman" w:hAnsi="Consolas" w:cs="Courier New"/>
          <w:color w:val="212529"/>
          <w:sz w:val="24"/>
          <w:szCs w:val="24"/>
          <w:lang w:eastAsia="en-IN"/>
        </w:rPr>
        <w:t>numpy</w:t>
      </w:r>
      <w:proofErr w:type="spellEnd"/>
      <w:r w:rsidRPr="00A83BD7">
        <w:rPr>
          <w:rFonts w:ascii="Consolas" w:eastAsia="Times New Roman" w:hAnsi="Consolas" w:cs="Courier New"/>
          <w:color w:val="212529"/>
          <w:sz w:val="24"/>
          <w:szCs w:val="24"/>
          <w:lang w:eastAsia="en-IN"/>
        </w:rPr>
        <w:t xml:space="preserve"> as </w:t>
      </w:r>
      <w:proofErr w:type="spellStart"/>
      <w:r w:rsidRPr="00A83BD7">
        <w:rPr>
          <w:rFonts w:ascii="Consolas" w:eastAsia="Times New Roman" w:hAnsi="Consolas" w:cs="Courier New"/>
          <w:color w:val="212529"/>
          <w:sz w:val="24"/>
          <w:szCs w:val="24"/>
          <w:lang w:eastAsia="en-IN"/>
        </w:rPr>
        <w:t>np</w:t>
      </w:r>
      <w:proofErr w:type="spellEnd"/>
    </w:p>
    <w:p w:rsidR="00A83BD7" w:rsidRPr="00A83BD7" w:rsidRDefault="00A83BD7" w:rsidP="00A83BD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4"/>
          <w:szCs w:val="24"/>
          <w:lang w:eastAsia="en-IN"/>
        </w:rPr>
      </w:pPr>
      <w:proofErr w:type="gramStart"/>
      <w:r w:rsidRPr="00A83BD7">
        <w:rPr>
          <w:rFonts w:ascii="Consolas" w:eastAsia="Times New Roman" w:hAnsi="Consolas" w:cs="Courier New"/>
          <w:color w:val="212529"/>
          <w:sz w:val="24"/>
          <w:szCs w:val="24"/>
          <w:lang w:eastAsia="en-IN"/>
        </w:rPr>
        <w:t>import</w:t>
      </w:r>
      <w:proofErr w:type="gramEnd"/>
      <w:r w:rsidRPr="00A83BD7">
        <w:rPr>
          <w:rFonts w:ascii="Consolas" w:eastAsia="Times New Roman" w:hAnsi="Consolas" w:cs="Courier New"/>
          <w:color w:val="212529"/>
          <w:sz w:val="24"/>
          <w:szCs w:val="24"/>
          <w:lang w:eastAsia="en-IN"/>
        </w:rPr>
        <w:t xml:space="preserve"> pandas as </w:t>
      </w:r>
      <w:proofErr w:type="spellStart"/>
      <w:r w:rsidRPr="00A83BD7">
        <w:rPr>
          <w:rFonts w:ascii="Consolas" w:eastAsia="Times New Roman" w:hAnsi="Consolas" w:cs="Courier New"/>
          <w:color w:val="212529"/>
          <w:sz w:val="24"/>
          <w:szCs w:val="24"/>
          <w:lang w:eastAsia="en-IN"/>
        </w:rPr>
        <w:t>pd</w:t>
      </w:r>
      <w:proofErr w:type="spellEnd"/>
    </w:p>
    <w:p w:rsidR="00A83BD7" w:rsidRPr="00A83BD7" w:rsidRDefault="00A83BD7" w:rsidP="00A83BD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4"/>
          <w:szCs w:val="24"/>
          <w:lang w:eastAsia="en-IN"/>
        </w:rPr>
      </w:pPr>
    </w:p>
    <w:p w:rsidR="00A83BD7" w:rsidRPr="00A83BD7" w:rsidRDefault="00A83BD7" w:rsidP="00A83BD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4"/>
          <w:szCs w:val="24"/>
          <w:lang w:eastAsia="en-IN"/>
        </w:rPr>
      </w:pPr>
      <w:proofErr w:type="gramStart"/>
      <w:r w:rsidRPr="00A83BD7">
        <w:rPr>
          <w:rFonts w:ascii="Consolas" w:eastAsia="Times New Roman" w:hAnsi="Consolas" w:cs="Courier New"/>
          <w:color w:val="212529"/>
          <w:sz w:val="24"/>
          <w:szCs w:val="24"/>
          <w:lang w:eastAsia="en-IN"/>
        </w:rPr>
        <w:t>import</w:t>
      </w:r>
      <w:proofErr w:type="gramEnd"/>
      <w:r w:rsidRPr="00A83BD7">
        <w:rPr>
          <w:rFonts w:ascii="Consolas" w:eastAsia="Times New Roman" w:hAnsi="Consolas" w:cs="Courier New"/>
          <w:color w:val="212529"/>
          <w:sz w:val="24"/>
          <w:szCs w:val="24"/>
          <w:lang w:eastAsia="en-IN"/>
        </w:rPr>
        <w:t xml:space="preserve"> </w:t>
      </w:r>
      <w:proofErr w:type="spellStart"/>
      <w:r w:rsidRPr="00A83BD7">
        <w:rPr>
          <w:rFonts w:ascii="Consolas" w:eastAsia="Times New Roman" w:hAnsi="Consolas" w:cs="Courier New"/>
          <w:color w:val="212529"/>
          <w:sz w:val="24"/>
          <w:szCs w:val="24"/>
          <w:lang w:eastAsia="en-IN"/>
        </w:rPr>
        <w:t>matplotlib.pyplot</w:t>
      </w:r>
      <w:proofErr w:type="spellEnd"/>
      <w:r w:rsidRPr="00A83BD7">
        <w:rPr>
          <w:rFonts w:ascii="Consolas" w:eastAsia="Times New Roman" w:hAnsi="Consolas" w:cs="Courier New"/>
          <w:color w:val="212529"/>
          <w:sz w:val="24"/>
          <w:szCs w:val="24"/>
          <w:lang w:eastAsia="en-IN"/>
        </w:rPr>
        <w:t xml:space="preserve"> as </w:t>
      </w:r>
      <w:proofErr w:type="spellStart"/>
      <w:r w:rsidRPr="00A83BD7">
        <w:rPr>
          <w:rFonts w:ascii="Consolas" w:eastAsia="Times New Roman" w:hAnsi="Consolas" w:cs="Courier New"/>
          <w:color w:val="212529"/>
          <w:sz w:val="24"/>
          <w:szCs w:val="24"/>
          <w:lang w:eastAsia="en-IN"/>
        </w:rPr>
        <w:t>plt</w:t>
      </w:r>
      <w:proofErr w:type="spellEnd"/>
    </w:p>
    <w:p w:rsidR="00A83BD7" w:rsidRPr="00A83BD7" w:rsidRDefault="00A83BD7" w:rsidP="00A83BD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4"/>
          <w:szCs w:val="24"/>
          <w:lang w:eastAsia="en-IN"/>
        </w:rPr>
      </w:pPr>
      <w:proofErr w:type="gramStart"/>
      <w:r w:rsidRPr="00A83BD7">
        <w:rPr>
          <w:rFonts w:ascii="Consolas" w:eastAsia="Times New Roman" w:hAnsi="Consolas" w:cs="Courier New"/>
          <w:color w:val="212529"/>
          <w:sz w:val="24"/>
          <w:szCs w:val="24"/>
          <w:lang w:eastAsia="en-IN"/>
        </w:rPr>
        <w:t>import</w:t>
      </w:r>
      <w:proofErr w:type="gramEnd"/>
      <w:r w:rsidRPr="00A83BD7">
        <w:rPr>
          <w:rFonts w:ascii="Consolas" w:eastAsia="Times New Roman" w:hAnsi="Consolas" w:cs="Courier New"/>
          <w:color w:val="212529"/>
          <w:sz w:val="24"/>
          <w:szCs w:val="24"/>
          <w:lang w:eastAsia="en-IN"/>
        </w:rPr>
        <w:t xml:space="preserve"> </w:t>
      </w:r>
      <w:proofErr w:type="spellStart"/>
      <w:r w:rsidRPr="00A83BD7">
        <w:rPr>
          <w:rFonts w:ascii="Consolas" w:eastAsia="Times New Roman" w:hAnsi="Consolas" w:cs="Courier New"/>
          <w:color w:val="212529"/>
          <w:sz w:val="24"/>
          <w:szCs w:val="24"/>
          <w:lang w:eastAsia="en-IN"/>
        </w:rPr>
        <w:t>seaborn</w:t>
      </w:r>
      <w:proofErr w:type="spellEnd"/>
      <w:r w:rsidRPr="00A83BD7">
        <w:rPr>
          <w:rFonts w:ascii="Consolas" w:eastAsia="Times New Roman" w:hAnsi="Consolas" w:cs="Courier New"/>
          <w:color w:val="212529"/>
          <w:sz w:val="24"/>
          <w:szCs w:val="24"/>
          <w:lang w:eastAsia="en-IN"/>
        </w:rPr>
        <w:t xml:space="preserve"> as </w:t>
      </w:r>
      <w:proofErr w:type="spellStart"/>
      <w:r w:rsidRPr="00A83BD7">
        <w:rPr>
          <w:rFonts w:ascii="Consolas" w:eastAsia="Times New Roman" w:hAnsi="Consolas" w:cs="Courier New"/>
          <w:color w:val="212529"/>
          <w:sz w:val="24"/>
          <w:szCs w:val="24"/>
          <w:lang w:eastAsia="en-IN"/>
        </w:rPr>
        <w:t>sns</w:t>
      </w:r>
      <w:proofErr w:type="spellEnd"/>
    </w:p>
    <w:p w:rsidR="00A83BD7" w:rsidRPr="00A83BD7" w:rsidRDefault="00A83BD7" w:rsidP="00A83BD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4"/>
          <w:szCs w:val="24"/>
          <w:lang w:eastAsia="en-IN"/>
        </w:rPr>
      </w:pPr>
    </w:p>
    <w:p w:rsidR="00A83BD7" w:rsidRPr="00A83BD7" w:rsidRDefault="00A83BD7" w:rsidP="00A83BD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4"/>
          <w:szCs w:val="24"/>
          <w:lang w:eastAsia="en-IN"/>
        </w:rPr>
      </w:pPr>
      <w:proofErr w:type="gramStart"/>
      <w:r w:rsidRPr="00A83BD7">
        <w:rPr>
          <w:rFonts w:ascii="Consolas" w:eastAsia="Times New Roman" w:hAnsi="Consolas" w:cs="Courier New"/>
          <w:color w:val="212529"/>
          <w:sz w:val="24"/>
          <w:szCs w:val="24"/>
          <w:lang w:eastAsia="en-IN"/>
        </w:rPr>
        <w:t>from</w:t>
      </w:r>
      <w:proofErr w:type="gramEnd"/>
      <w:r w:rsidRPr="00A83BD7">
        <w:rPr>
          <w:rFonts w:ascii="Consolas" w:eastAsia="Times New Roman" w:hAnsi="Consolas" w:cs="Courier New"/>
          <w:color w:val="212529"/>
          <w:sz w:val="24"/>
          <w:szCs w:val="24"/>
          <w:lang w:eastAsia="en-IN"/>
        </w:rPr>
        <w:t xml:space="preserve"> </w:t>
      </w:r>
      <w:proofErr w:type="spellStart"/>
      <w:r w:rsidRPr="00A83BD7">
        <w:rPr>
          <w:rFonts w:ascii="Consolas" w:eastAsia="Times New Roman" w:hAnsi="Consolas" w:cs="Courier New"/>
          <w:color w:val="212529"/>
          <w:sz w:val="24"/>
          <w:szCs w:val="24"/>
          <w:lang w:eastAsia="en-IN"/>
        </w:rPr>
        <w:t>sklearn.preprocessing</w:t>
      </w:r>
      <w:proofErr w:type="spellEnd"/>
      <w:r w:rsidRPr="00A83BD7">
        <w:rPr>
          <w:rFonts w:ascii="Consolas" w:eastAsia="Times New Roman" w:hAnsi="Consolas" w:cs="Courier New"/>
          <w:color w:val="212529"/>
          <w:sz w:val="24"/>
          <w:szCs w:val="24"/>
          <w:lang w:eastAsia="en-IN"/>
        </w:rPr>
        <w:t xml:space="preserve"> import </w:t>
      </w:r>
      <w:proofErr w:type="spellStart"/>
      <w:r w:rsidRPr="00A83BD7">
        <w:rPr>
          <w:rFonts w:ascii="Consolas" w:eastAsia="Times New Roman" w:hAnsi="Consolas" w:cs="Courier New"/>
          <w:color w:val="212529"/>
          <w:sz w:val="24"/>
          <w:szCs w:val="24"/>
          <w:lang w:eastAsia="en-IN"/>
        </w:rPr>
        <w:t>StandardScaler</w:t>
      </w:r>
      <w:proofErr w:type="spellEnd"/>
    </w:p>
    <w:p w:rsidR="00A83BD7" w:rsidRPr="00A83BD7" w:rsidRDefault="00A83BD7" w:rsidP="00A83BD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4"/>
          <w:szCs w:val="24"/>
          <w:lang w:eastAsia="en-IN"/>
        </w:rPr>
      </w:pPr>
      <w:proofErr w:type="gramStart"/>
      <w:r w:rsidRPr="00A83BD7">
        <w:rPr>
          <w:rFonts w:ascii="Consolas" w:eastAsia="Times New Roman" w:hAnsi="Consolas" w:cs="Courier New"/>
          <w:color w:val="212529"/>
          <w:sz w:val="24"/>
          <w:szCs w:val="24"/>
          <w:lang w:eastAsia="en-IN"/>
        </w:rPr>
        <w:t>from</w:t>
      </w:r>
      <w:proofErr w:type="gramEnd"/>
      <w:r w:rsidRPr="00A83BD7">
        <w:rPr>
          <w:rFonts w:ascii="Consolas" w:eastAsia="Times New Roman" w:hAnsi="Consolas" w:cs="Courier New"/>
          <w:color w:val="212529"/>
          <w:sz w:val="24"/>
          <w:szCs w:val="24"/>
          <w:lang w:eastAsia="en-IN"/>
        </w:rPr>
        <w:t xml:space="preserve"> </w:t>
      </w:r>
      <w:proofErr w:type="spellStart"/>
      <w:r w:rsidRPr="00A83BD7">
        <w:rPr>
          <w:rFonts w:ascii="Consolas" w:eastAsia="Times New Roman" w:hAnsi="Consolas" w:cs="Courier New"/>
          <w:color w:val="212529"/>
          <w:sz w:val="24"/>
          <w:szCs w:val="24"/>
          <w:lang w:eastAsia="en-IN"/>
        </w:rPr>
        <w:t>sklearn.model_selection</w:t>
      </w:r>
      <w:proofErr w:type="spellEnd"/>
      <w:r w:rsidRPr="00A83BD7">
        <w:rPr>
          <w:rFonts w:ascii="Consolas" w:eastAsia="Times New Roman" w:hAnsi="Consolas" w:cs="Courier New"/>
          <w:color w:val="212529"/>
          <w:sz w:val="24"/>
          <w:szCs w:val="24"/>
          <w:lang w:eastAsia="en-IN"/>
        </w:rPr>
        <w:t xml:space="preserve"> import </w:t>
      </w:r>
      <w:proofErr w:type="spellStart"/>
      <w:r w:rsidRPr="00A83BD7">
        <w:rPr>
          <w:rFonts w:ascii="Consolas" w:eastAsia="Times New Roman" w:hAnsi="Consolas" w:cs="Courier New"/>
          <w:color w:val="212529"/>
          <w:sz w:val="24"/>
          <w:szCs w:val="24"/>
          <w:lang w:eastAsia="en-IN"/>
        </w:rPr>
        <w:t>train_test_split</w:t>
      </w:r>
      <w:proofErr w:type="spellEnd"/>
    </w:p>
    <w:p w:rsidR="00A83BD7" w:rsidRPr="00A83BD7" w:rsidRDefault="00A83BD7" w:rsidP="00A83BD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4"/>
          <w:szCs w:val="24"/>
          <w:lang w:eastAsia="en-IN"/>
        </w:rPr>
      </w:pPr>
      <w:proofErr w:type="gramStart"/>
      <w:r w:rsidRPr="00A83BD7">
        <w:rPr>
          <w:rFonts w:ascii="Consolas" w:eastAsia="Times New Roman" w:hAnsi="Consolas" w:cs="Courier New"/>
          <w:color w:val="212529"/>
          <w:sz w:val="24"/>
          <w:szCs w:val="24"/>
          <w:lang w:eastAsia="en-IN"/>
        </w:rPr>
        <w:t>from</w:t>
      </w:r>
      <w:proofErr w:type="gramEnd"/>
      <w:r w:rsidRPr="00A83BD7">
        <w:rPr>
          <w:rFonts w:ascii="Consolas" w:eastAsia="Times New Roman" w:hAnsi="Consolas" w:cs="Courier New"/>
          <w:color w:val="212529"/>
          <w:sz w:val="24"/>
          <w:szCs w:val="24"/>
          <w:lang w:eastAsia="en-IN"/>
        </w:rPr>
        <w:t xml:space="preserve"> </w:t>
      </w:r>
      <w:proofErr w:type="spellStart"/>
      <w:r w:rsidRPr="00A83BD7">
        <w:rPr>
          <w:rFonts w:ascii="Consolas" w:eastAsia="Times New Roman" w:hAnsi="Consolas" w:cs="Courier New"/>
          <w:color w:val="212529"/>
          <w:sz w:val="24"/>
          <w:szCs w:val="24"/>
          <w:lang w:eastAsia="en-IN"/>
        </w:rPr>
        <w:t>sklearn.metrics</w:t>
      </w:r>
      <w:proofErr w:type="spellEnd"/>
      <w:r w:rsidRPr="00A83BD7">
        <w:rPr>
          <w:rFonts w:ascii="Consolas" w:eastAsia="Times New Roman" w:hAnsi="Consolas" w:cs="Courier New"/>
          <w:color w:val="212529"/>
          <w:sz w:val="24"/>
          <w:szCs w:val="24"/>
          <w:lang w:eastAsia="en-IN"/>
        </w:rPr>
        <w:t xml:space="preserve"> import </w:t>
      </w:r>
      <w:proofErr w:type="spellStart"/>
      <w:r w:rsidRPr="00A83BD7">
        <w:rPr>
          <w:rFonts w:ascii="Consolas" w:eastAsia="Times New Roman" w:hAnsi="Consolas" w:cs="Courier New"/>
          <w:color w:val="212529"/>
          <w:sz w:val="24"/>
          <w:szCs w:val="24"/>
          <w:lang w:eastAsia="en-IN"/>
        </w:rPr>
        <w:t>mean_squared_error</w:t>
      </w:r>
      <w:proofErr w:type="spellEnd"/>
      <w:r w:rsidRPr="00A83BD7">
        <w:rPr>
          <w:rFonts w:ascii="Consolas" w:eastAsia="Times New Roman" w:hAnsi="Consolas" w:cs="Courier New"/>
          <w:color w:val="212529"/>
          <w:sz w:val="24"/>
          <w:szCs w:val="24"/>
          <w:lang w:eastAsia="en-IN"/>
        </w:rPr>
        <w:t xml:space="preserve"> as </w:t>
      </w:r>
      <w:proofErr w:type="spellStart"/>
      <w:r w:rsidRPr="00A83BD7">
        <w:rPr>
          <w:rFonts w:ascii="Consolas" w:eastAsia="Times New Roman" w:hAnsi="Consolas" w:cs="Courier New"/>
          <w:color w:val="212529"/>
          <w:sz w:val="24"/>
          <w:szCs w:val="24"/>
          <w:lang w:eastAsia="en-IN"/>
        </w:rPr>
        <w:t>mse</w:t>
      </w:r>
      <w:proofErr w:type="spellEnd"/>
    </w:p>
    <w:p w:rsidR="00A83BD7" w:rsidRPr="00A83BD7" w:rsidRDefault="00A83BD7" w:rsidP="00A83BD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4"/>
          <w:szCs w:val="24"/>
          <w:lang w:eastAsia="en-IN"/>
        </w:rPr>
      </w:pPr>
      <w:proofErr w:type="gramStart"/>
      <w:r w:rsidRPr="00A83BD7">
        <w:rPr>
          <w:rFonts w:ascii="Consolas" w:eastAsia="Times New Roman" w:hAnsi="Consolas" w:cs="Courier New"/>
          <w:color w:val="212529"/>
          <w:sz w:val="24"/>
          <w:szCs w:val="24"/>
          <w:lang w:eastAsia="en-IN"/>
        </w:rPr>
        <w:t>from</w:t>
      </w:r>
      <w:proofErr w:type="gramEnd"/>
      <w:r w:rsidRPr="00A83BD7">
        <w:rPr>
          <w:rFonts w:ascii="Consolas" w:eastAsia="Times New Roman" w:hAnsi="Consolas" w:cs="Courier New"/>
          <w:color w:val="212529"/>
          <w:sz w:val="24"/>
          <w:szCs w:val="24"/>
          <w:lang w:eastAsia="en-IN"/>
        </w:rPr>
        <w:t xml:space="preserve"> </w:t>
      </w:r>
      <w:proofErr w:type="spellStart"/>
      <w:r w:rsidRPr="00A83BD7">
        <w:rPr>
          <w:rFonts w:ascii="Consolas" w:eastAsia="Times New Roman" w:hAnsi="Consolas" w:cs="Courier New"/>
          <w:color w:val="212529"/>
          <w:sz w:val="24"/>
          <w:szCs w:val="24"/>
          <w:lang w:eastAsia="en-IN"/>
        </w:rPr>
        <w:t>sklearn.metrics</w:t>
      </w:r>
      <w:proofErr w:type="spellEnd"/>
      <w:r w:rsidRPr="00A83BD7">
        <w:rPr>
          <w:rFonts w:ascii="Consolas" w:eastAsia="Times New Roman" w:hAnsi="Consolas" w:cs="Courier New"/>
          <w:color w:val="212529"/>
          <w:sz w:val="24"/>
          <w:szCs w:val="24"/>
          <w:lang w:eastAsia="en-IN"/>
        </w:rPr>
        <w:t xml:space="preserve"> import r2_score</w:t>
      </w:r>
    </w:p>
    <w:p w:rsidR="00A83BD7" w:rsidRPr="00A83BD7" w:rsidRDefault="00A83BD7" w:rsidP="00A83BD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4"/>
          <w:szCs w:val="24"/>
          <w:lang w:eastAsia="en-IN"/>
        </w:rPr>
      </w:pPr>
      <w:proofErr w:type="gramStart"/>
      <w:r w:rsidRPr="00A83BD7">
        <w:rPr>
          <w:rFonts w:ascii="Consolas" w:eastAsia="Times New Roman" w:hAnsi="Consolas" w:cs="Courier New"/>
          <w:color w:val="212529"/>
          <w:sz w:val="24"/>
          <w:szCs w:val="24"/>
          <w:lang w:eastAsia="en-IN"/>
        </w:rPr>
        <w:t>from</w:t>
      </w:r>
      <w:proofErr w:type="gramEnd"/>
      <w:r w:rsidRPr="00A83BD7">
        <w:rPr>
          <w:rFonts w:ascii="Consolas" w:eastAsia="Times New Roman" w:hAnsi="Consolas" w:cs="Courier New"/>
          <w:color w:val="212529"/>
          <w:sz w:val="24"/>
          <w:szCs w:val="24"/>
          <w:lang w:eastAsia="en-IN"/>
        </w:rPr>
        <w:t xml:space="preserve"> math import </w:t>
      </w:r>
      <w:proofErr w:type="spellStart"/>
      <w:r w:rsidRPr="00A83BD7">
        <w:rPr>
          <w:rFonts w:ascii="Consolas" w:eastAsia="Times New Roman" w:hAnsi="Consolas" w:cs="Courier New"/>
          <w:color w:val="212529"/>
          <w:sz w:val="24"/>
          <w:szCs w:val="24"/>
          <w:lang w:eastAsia="en-IN"/>
        </w:rPr>
        <w:t>sqrt</w:t>
      </w:r>
      <w:proofErr w:type="spellEnd"/>
    </w:p>
    <w:p w:rsidR="00A83BD7" w:rsidRPr="00A83BD7" w:rsidRDefault="00A83BD7" w:rsidP="00A83BD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4"/>
          <w:szCs w:val="24"/>
          <w:lang w:eastAsia="en-IN"/>
        </w:rPr>
      </w:pPr>
      <w:proofErr w:type="gramStart"/>
      <w:r w:rsidRPr="00A83BD7">
        <w:rPr>
          <w:rFonts w:ascii="Consolas" w:eastAsia="Times New Roman" w:hAnsi="Consolas" w:cs="Courier New"/>
          <w:color w:val="212529"/>
          <w:sz w:val="24"/>
          <w:szCs w:val="24"/>
          <w:lang w:eastAsia="en-IN"/>
        </w:rPr>
        <w:t>from</w:t>
      </w:r>
      <w:proofErr w:type="gramEnd"/>
      <w:r w:rsidRPr="00A83BD7">
        <w:rPr>
          <w:rFonts w:ascii="Consolas" w:eastAsia="Times New Roman" w:hAnsi="Consolas" w:cs="Courier New"/>
          <w:color w:val="212529"/>
          <w:sz w:val="24"/>
          <w:szCs w:val="24"/>
          <w:lang w:eastAsia="en-IN"/>
        </w:rPr>
        <w:t xml:space="preserve"> </w:t>
      </w:r>
      <w:proofErr w:type="spellStart"/>
      <w:r w:rsidRPr="00A83BD7">
        <w:rPr>
          <w:rFonts w:ascii="Consolas" w:eastAsia="Times New Roman" w:hAnsi="Consolas" w:cs="Courier New"/>
          <w:color w:val="212529"/>
          <w:sz w:val="24"/>
          <w:szCs w:val="24"/>
          <w:lang w:eastAsia="en-IN"/>
        </w:rPr>
        <w:t>sklearn.linear_model</w:t>
      </w:r>
      <w:proofErr w:type="spellEnd"/>
      <w:r w:rsidRPr="00A83BD7">
        <w:rPr>
          <w:rFonts w:ascii="Consolas" w:eastAsia="Times New Roman" w:hAnsi="Consolas" w:cs="Courier New"/>
          <w:color w:val="212529"/>
          <w:sz w:val="24"/>
          <w:szCs w:val="24"/>
          <w:lang w:eastAsia="en-IN"/>
        </w:rPr>
        <w:t xml:space="preserve"> import Ridge</w:t>
      </w:r>
    </w:p>
    <w:p w:rsidR="00A83BD7" w:rsidRPr="00A83BD7" w:rsidRDefault="00A83BD7" w:rsidP="00A83BD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4"/>
          <w:szCs w:val="24"/>
          <w:lang w:eastAsia="en-IN"/>
        </w:rPr>
      </w:pPr>
      <w:proofErr w:type="gramStart"/>
      <w:r w:rsidRPr="00A83BD7">
        <w:rPr>
          <w:rFonts w:ascii="Consolas" w:eastAsia="Times New Roman" w:hAnsi="Consolas" w:cs="Courier New"/>
          <w:color w:val="212529"/>
          <w:sz w:val="24"/>
          <w:szCs w:val="24"/>
          <w:lang w:eastAsia="en-IN"/>
        </w:rPr>
        <w:t>from</w:t>
      </w:r>
      <w:proofErr w:type="gramEnd"/>
      <w:r w:rsidRPr="00A83BD7">
        <w:rPr>
          <w:rFonts w:ascii="Consolas" w:eastAsia="Times New Roman" w:hAnsi="Consolas" w:cs="Courier New"/>
          <w:color w:val="212529"/>
          <w:sz w:val="24"/>
          <w:szCs w:val="24"/>
          <w:lang w:eastAsia="en-IN"/>
        </w:rPr>
        <w:t xml:space="preserve"> </w:t>
      </w:r>
      <w:proofErr w:type="spellStart"/>
      <w:r w:rsidRPr="00A83BD7">
        <w:rPr>
          <w:rFonts w:ascii="Consolas" w:eastAsia="Times New Roman" w:hAnsi="Consolas" w:cs="Courier New"/>
          <w:color w:val="212529"/>
          <w:sz w:val="24"/>
          <w:szCs w:val="24"/>
          <w:lang w:eastAsia="en-IN"/>
        </w:rPr>
        <w:t>sklearn.linear_model</w:t>
      </w:r>
      <w:proofErr w:type="spellEnd"/>
      <w:r w:rsidRPr="00A83BD7">
        <w:rPr>
          <w:rFonts w:ascii="Consolas" w:eastAsia="Times New Roman" w:hAnsi="Consolas" w:cs="Courier New"/>
          <w:color w:val="212529"/>
          <w:sz w:val="24"/>
          <w:szCs w:val="24"/>
          <w:lang w:eastAsia="en-IN"/>
        </w:rPr>
        <w:t xml:space="preserve"> import Lasso</w:t>
      </w:r>
    </w:p>
    <w:p w:rsidR="00A83BD7" w:rsidRPr="00A83BD7" w:rsidRDefault="00A83BD7" w:rsidP="00A83BD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4"/>
          <w:szCs w:val="24"/>
          <w:lang w:eastAsia="en-IN"/>
        </w:rPr>
      </w:pPr>
      <w:proofErr w:type="gramStart"/>
      <w:r w:rsidRPr="00A83BD7">
        <w:rPr>
          <w:rFonts w:ascii="Consolas" w:eastAsia="Times New Roman" w:hAnsi="Consolas" w:cs="Courier New"/>
          <w:color w:val="212529"/>
          <w:sz w:val="24"/>
          <w:szCs w:val="24"/>
          <w:lang w:eastAsia="en-IN"/>
        </w:rPr>
        <w:t>from</w:t>
      </w:r>
      <w:proofErr w:type="gramEnd"/>
      <w:r w:rsidRPr="00A83BD7">
        <w:rPr>
          <w:rFonts w:ascii="Consolas" w:eastAsia="Times New Roman" w:hAnsi="Consolas" w:cs="Courier New"/>
          <w:color w:val="212529"/>
          <w:sz w:val="24"/>
          <w:szCs w:val="24"/>
          <w:lang w:eastAsia="en-IN"/>
        </w:rPr>
        <w:t xml:space="preserve"> </w:t>
      </w:r>
      <w:proofErr w:type="spellStart"/>
      <w:r w:rsidRPr="00A83BD7">
        <w:rPr>
          <w:rFonts w:ascii="Consolas" w:eastAsia="Times New Roman" w:hAnsi="Consolas" w:cs="Courier New"/>
          <w:color w:val="212529"/>
          <w:sz w:val="24"/>
          <w:szCs w:val="24"/>
          <w:lang w:eastAsia="en-IN"/>
        </w:rPr>
        <w:t>sklearn.tree</w:t>
      </w:r>
      <w:proofErr w:type="spellEnd"/>
      <w:r w:rsidRPr="00A83BD7">
        <w:rPr>
          <w:rFonts w:ascii="Consolas" w:eastAsia="Times New Roman" w:hAnsi="Consolas" w:cs="Courier New"/>
          <w:color w:val="212529"/>
          <w:sz w:val="24"/>
          <w:szCs w:val="24"/>
          <w:lang w:eastAsia="en-IN"/>
        </w:rPr>
        <w:t xml:space="preserve"> import </w:t>
      </w:r>
      <w:proofErr w:type="spellStart"/>
      <w:r w:rsidRPr="00A83BD7">
        <w:rPr>
          <w:rFonts w:ascii="Consolas" w:eastAsia="Times New Roman" w:hAnsi="Consolas" w:cs="Courier New"/>
          <w:color w:val="212529"/>
          <w:sz w:val="24"/>
          <w:szCs w:val="24"/>
          <w:lang w:eastAsia="en-IN"/>
        </w:rPr>
        <w:t>DecisionTreeRegressor</w:t>
      </w:r>
      <w:proofErr w:type="spellEnd"/>
    </w:p>
    <w:p w:rsidR="00A83BD7" w:rsidRPr="00A83BD7" w:rsidRDefault="00A83BD7" w:rsidP="00A83BD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4"/>
          <w:szCs w:val="24"/>
          <w:lang w:eastAsia="en-IN"/>
        </w:rPr>
      </w:pPr>
      <w:proofErr w:type="gramStart"/>
      <w:r w:rsidRPr="00A83BD7">
        <w:rPr>
          <w:rFonts w:ascii="Consolas" w:eastAsia="Times New Roman" w:hAnsi="Consolas" w:cs="Courier New"/>
          <w:color w:val="212529"/>
          <w:sz w:val="24"/>
          <w:szCs w:val="24"/>
          <w:lang w:eastAsia="en-IN"/>
        </w:rPr>
        <w:t>from</w:t>
      </w:r>
      <w:proofErr w:type="gramEnd"/>
      <w:r w:rsidRPr="00A83BD7">
        <w:rPr>
          <w:rFonts w:ascii="Consolas" w:eastAsia="Times New Roman" w:hAnsi="Consolas" w:cs="Courier New"/>
          <w:color w:val="212529"/>
          <w:sz w:val="24"/>
          <w:szCs w:val="24"/>
          <w:lang w:eastAsia="en-IN"/>
        </w:rPr>
        <w:t xml:space="preserve"> </w:t>
      </w:r>
      <w:proofErr w:type="spellStart"/>
      <w:r w:rsidRPr="00A83BD7">
        <w:rPr>
          <w:rFonts w:ascii="Consolas" w:eastAsia="Times New Roman" w:hAnsi="Consolas" w:cs="Courier New"/>
          <w:color w:val="212529"/>
          <w:sz w:val="24"/>
          <w:szCs w:val="24"/>
          <w:lang w:eastAsia="en-IN"/>
        </w:rPr>
        <w:t>sklearn.ensemble</w:t>
      </w:r>
      <w:proofErr w:type="spellEnd"/>
      <w:r w:rsidRPr="00A83BD7">
        <w:rPr>
          <w:rFonts w:ascii="Consolas" w:eastAsia="Times New Roman" w:hAnsi="Consolas" w:cs="Courier New"/>
          <w:color w:val="212529"/>
          <w:sz w:val="24"/>
          <w:szCs w:val="24"/>
          <w:lang w:eastAsia="en-IN"/>
        </w:rPr>
        <w:t xml:space="preserve"> import </w:t>
      </w:r>
      <w:proofErr w:type="spellStart"/>
      <w:r w:rsidRPr="00A83BD7">
        <w:rPr>
          <w:rFonts w:ascii="Consolas" w:eastAsia="Times New Roman" w:hAnsi="Consolas" w:cs="Courier New"/>
          <w:color w:val="212529"/>
          <w:sz w:val="24"/>
          <w:szCs w:val="24"/>
          <w:lang w:eastAsia="en-IN"/>
        </w:rPr>
        <w:t>RandomForestRegressor</w:t>
      </w:r>
      <w:proofErr w:type="spellEnd"/>
    </w:p>
    <w:p w:rsidR="00A83BD7" w:rsidRPr="00A83BD7" w:rsidRDefault="00A83BD7" w:rsidP="00A83BD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4"/>
          <w:szCs w:val="24"/>
          <w:lang w:eastAsia="en-IN"/>
        </w:rPr>
      </w:pPr>
      <w:proofErr w:type="gramStart"/>
      <w:r w:rsidRPr="00A83BD7">
        <w:rPr>
          <w:rFonts w:ascii="Consolas" w:eastAsia="Times New Roman" w:hAnsi="Consolas" w:cs="Courier New"/>
          <w:color w:val="212529"/>
          <w:sz w:val="24"/>
          <w:szCs w:val="24"/>
          <w:lang w:eastAsia="en-IN"/>
        </w:rPr>
        <w:t>from</w:t>
      </w:r>
      <w:proofErr w:type="gramEnd"/>
      <w:r w:rsidRPr="00A83BD7">
        <w:rPr>
          <w:rFonts w:ascii="Consolas" w:eastAsia="Times New Roman" w:hAnsi="Consolas" w:cs="Courier New"/>
          <w:color w:val="212529"/>
          <w:sz w:val="24"/>
          <w:szCs w:val="24"/>
          <w:lang w:eastAsia="en-IN"/>
        </w:rPr>
        <w:t xml:space="preserve"> </w:t>
      </w:r>
      <w:proofErr w:type="spellStart"/>
      <w:r w:rsidRPr="00A83BD7">
        <w:rPr>
          <w:rFonts w:ascii="Consolas" w:eastAsia="Times New Roman" w:hAnsi="Consolas" w:cs="Courier New"/>
          <w:color w:val="212529"/>
          <w:sz w:val="24"/>
          <w:szCs w:val="24"/>
          <w:lang w:eastAsia="en-IN"/>
        </w:rPr>
        <w:t>sklearn.preprocessing</w:t>
      </w:r>
      <w:proofErr w:type="spellEnd"/>
      <w:r w:rsidRPr="00A83BD7">
        <w:rPr>
          <w:rFonts w:ascii="Consolas" w:eastAsia="Times New Roman" w:hAnsi="Consolas" w:cs="Courier New"/>
          <w:color w:val="212529"/>
          <w:sz w:val="24"/>
          <w:szCs w:val="24"/>
          <w:lang w:eastAsia="en-IN"/>
        </w:rPr>
        <w:t xml:space="preserve"> import </w:t>
      </w:r>
      <w:proofErr w:type="spellStart"/>
      <w:r w:rsidRPr="00A83BD7">
        <w:rPr>
          <w:rFonts w:ascii="Consolas" w:eastAsia="Times New Roman" w:hAnsi="Consolas" w:cs="Courier New"/>
          <w:color w:val="212529"/>
          <w:sz w:val="24"/>
          <w:szCs w:val="24"/>
          <w:lang w:eastAsia="en-IN"/>
        </w:rPr>
        <w:t>LabelEncoder</w:t>
      </w:r>
      <w:proofErr w:type="spellEnd"/>
    </w:p>
    <w:p w:rsidR="00A83BD7" w:rsidRPr="00A83BD7" w:rsidRDefault="00A83BD7" w:rsidP="00A83BD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4"/>
          <w:szCs w:val="24"/>
          <w:lang w:eastAsia="en-IN"/>
        </w:rPr>
      </w:pPr>
      <w:proofErr w:type="gramStart"/>
      <w:r w:rsidRPr="00A83BD7">
        <w:rPr>
          <w:rFonts w:ascii="Consolas" w:eastAsia="Times New Roman" w:hAnsi="Consolas" w:cs="Courier New"/>
          <w:color w:val="212529"/>
          <w:sz w:val="24"/>
          <w:szCs w:val="24"/>
          <w:lang w:eastAsia="en-IN"/>
        </w:rPr>
        <w:t>from</w:t>
      </w:r>
      <w:proofErr w:type="gramEnd"/>
      <w:r w:rsidRPr="00A83BD7">
        <w:rPr>
          <w:rFonts w:ascii="Consolas" w:eastAsia="Times New Roman" w:hAnsi="Consolas" w:cs="Courier New"/>
          <w:color w:val="212529"/>
          <w:sz w:val="24"/>
          <w:szCs w:val="24"/>
          <w:lang w:eastAsia="en-IN"/>
        </w:rPr>
        <w:t xml:space="preserve"> </w:t>
      </w:r>
      <w:proofErr w:type="spellStart"/>
      <w:r w:rsidRPr="00A83BD7">
        <w:rPr>
          <w:rFonts w:ascii="Consolas" w:eastAsia="Times New Roman" w:hAnsi="Consolas" w:cs="Courier New"/>
          <w:color w:val="212529"/>
          <w:sz w:val="24"/>
          <w:szCs w:val="24"/>
          <w:lang w:eastAsia="en-IN"/>
        </w:rPr>
        <w:t>sklearn.model_selection</w:t>
      </w:r>
      <w:proofErr w:type="spellEnd"/>
      <w:r w:rsidRPr="00A83BD7">
        <w:rPr>
          <w:rFonts w:ascii="Consolas" w:eastAsia="Times New Roman" w:hAnsi="Consolas" w:cs="Courier New"/>
          <w:color w:val="212529"/>
          <w:sz w:val="24"/>
          <w:szCs w:val="24"/>
          <w:lang w:eastAsia="en-IN"/>
        </w:rPr>
        <w:t xml:space="preserve"> import </w:t>
      </w:r>
      <w:proofErr w:type="spellStart"/>
      <w:r w:rsidRPr="00A83BD7">
        <w:rPr>
          <w:rFonts w:ascii="Consolas" w:eastAsia="Times New Roman" w:hAnsi="Consolas" w:cs="Courier New"/>
          <w:color w:val="212529"/>
          <w:sz w:val="24"/>
          <w:szCs w:val="24"/>
          <w:lang w:eastAsia="en-IN"/>
        </w:rPr>
        <w:t>KFold</w:t>
      </w:r>
      <w:proofErr w:type="spellEnd"/>
    </w:p>
    <w:p w:rsidR="00A83BD7" w:rsidRPr="00A83BD7" w:rsidRDefault="00A83BD7" w:rsidP="00A83BD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4"/>
          <w:szCs w:val="24"/>
          <w:lang w:eastAsia="en-IN"/>
        </w:rPr>
      </w:pPr>
      <w:proofErr w:type="gramStart"/>
      <w:r w:rsidRPr="00A83BD7">
        <w:rPr>
          <w:rFonts w:ascii="Consolas" w:eastAsia="Times New Roman" w:hAnsi="Consolas" w:cs="Courier New"/>
          <w:color w:val="212529"/>
          <w:sz w:val="24"/>
          <w:szCs w:val="24"/>
          <w:lang w:eastAsia="en-IN"/>
        </w:rPr>
        <w:t>from</w:t>
      </w:r>
      <w:proofErr w:type="gramEnd"/>
      <w:r w:rsidRPr="00A83BD7">
        <w:rPr>
          <w:rFonts w:ascii="Consolas" w:eastAsia="Times New Roman" w:hAnsi="Consolas" w:cs="Courier New"/>
          <w:color w:val="212529"/>
          <w:sz w:val="24"/>
          <w:szCs w:val="24"/>
          <w:lang w:eastAsia="en-IN"/>
        </w:rPr>
        <w:t xml:space="preserve"> </w:t>
      </w:r>
      <w:proofErr w:type="spellStart"/>
      <w:r w:rsidRPr="00A83BD7">
        <w:rPr>
          <w:rFonts w:ascii="Consolas" w:eastAsia="Times New Roman" w:hAnsi="Consolas" w:cs="Courier New"/>
          <w:color w:val="212529"/>
          <w:sz w:val="24"/>
          <w:szCs w:val="24"/>
          <w:lang w:eastAsia="en-IN"/>
        </w:rPr>
        <w:t>sklearn.model_selection</w:t>
      </w:r>
      <w:proofErr w:type="spellEnd"/>
      <w:r w:rsidRPr="00A83BD7">
        <w:rPr>
          <w:rFonts w:ascii="Consolas" w:eastAsia="Times New Roman" w:hAnsi="Consolas" w:cs="Courier New"/>
          <w:color w:val="212529"/>
          <w:sz w:val="24"/>
          <w:szCs w:val="24"/>
          <w:lang w:eastAsia="en-IN"/>
        </w:rPr>
        <w:t xml:space="preserve"> import </w:t>
      </w:r>
      <w:proofErr w:type="spellStart"/>
      <w:r w:rsidRPr="00A83BD7">
        <w:rPr>
          <w:rFonts w:ascii="Consolas" w:eastAsia="Times New Roman" w:hAnsi="Consolas" w:cs="Courier New"/>
          <w:color w:val="212529"/>
          <w:sz w:val="24"/>
          <w:szCs w:val="24"/>
          <w:lang w:eastAsia="en-IN"/>
        </w:rPr>
        <w:t>train_test_split</w:t>
      </w:r>
      <w:proofErr w:type="spellEnd"/>
    </w:p>
    <w:p w:rsidR="00A83BD7" w:rsidRPr="00A83BD7" w:rsidRDefault="00A83BD7" w:rsidP="00A83BD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4"/>
          <w:szCs w:val="24"/>
          <w:lang w:eastAsia="en-IN"/>
        </w:rPr>
      </w:pPr>
      <w:proofErr w:type="gramStart"/>
      <w:r w:rsidRPr="00A83BD7">
        <w:rPr>
          <w:rFonts w:ascii="Consolas" w:eastAsia="Times New Roman" w:hAnsi="Consolas" w:cs="Courier New"/>
          <w:color w:val="212529"/>
          <w:sz w:val="24"/>
          <w:szCs w:val="24"/>
          <w:lang w:eastAsia="en-IN"/>
        </w:rPr>
        <w:t>from</w:t>
      </w:r>
      <w:proofErr w:type="gramEnd"/>
      <w:r w:rsidRPr="00A83BD7">
        <w:rPr>
          <w:rFonts w:ascii="Consolas" w:eastAsia="Times New Roman" w:hAnsi="Consolas" w:cs="Courier New"/>
          <w:color w:val="212529"/>
          <w:sz w:val="24"/>
          <w:szCs w:val="24"/>
          <w:lang w:eastAsia="en-IN"/>
        </w:rPr>
        <w:t xml:space="preserve"> </w:t>
      </w:r>
      <w:proofErr w:type="spellStart"/>
      <w:r w:rsidRPr="00A83BD7">
        <w:rPr>
          <w:rFonts w:ascii="Consolas" w:eastAsia="Times New Roman" w:hAnsi="Consolas" w:cs="Courier New"/>
          <w:color w:val="212529"/>
          <w:sz w:val="24"/>
          <w:szCs w:val="24"/>
          <w:lang w:eastAsia="en-IN"/>
        </w:rPr>
        <w:t>sklearn.model_selection</w:t>
      </w:r>
      <w:proofErr w:type="spellEnd"/>
      <w:r w:rsidRPr="00A83BD7">
        <w:rPr>
          <w:rFonts w:ascii="Consolas" w:eastAsia="Times New Roman" w:hAnsi="Consolas" w:cs="Courier New"/>
          <w:color w:val="212529"/>
          <w:sz w:val="24"/>
          <w:szCs w:val="24"/>
          <w:lang w:eastAsia="en-IN"/>
        </w:rPr>
        <w:t xml:space="preserve"> import </w:t>
      </w:r>
      <w:proofErr w:type="spellStart"/>
      <w:r w:rsidRPr="00A83BD7">
        <w:rPr>
          <w:rFonts w:ascii="Consolas" w:eastAsia="Times New Roman" w:hAnsi="Consolas" w:cs="Courier New"/>
          <w:color w:val="212529"/>
          <w:sz w:val="24"/>
          <w:szCs w:val="24"/>
          <w:lang w:eastAsia="en-IN"/>
        </w:rPr>
        <w:t>GridSearchCV</w:t>
      </w:r>
      <w:proofErr w:type="spellEnd"/>
    </w:p>
    <w:p w:rsidR="00A83BD7" w:rsidRPr="00A83BD7" w:rsidRDefault="00A83BD7" w:rsidP="00A83BD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4"/>
          <w:szCs w:val="24"/>
          <w:lang w:eastAsia="en-IN"/>
        </w:rPr>
      </w:pPr>
      <w:proofErr w:type="gramStart"/>
      <w:r w:rsidRPr="00A83BD7">
        <w:rPr>
          <w:rFonts w:ascii="Consolas" w:eastAsia="Times New Roman" w:hAnsi="Consolas" w:cs="Courier New"/>
          <w:color w:val="212529"/>
          <w:sz w:val="24"/>
          <w:szCs w:val="24"/>
          <w:lang w:eastAsia="en-IN"/>
        </w:rPr>
        <w:t>from</w:t>
      </w:r>
      <w:proofErr w:type="gramEnd"/>
      <w:r w:rsidRPr="00A83BD7">
        <w:rPr>
          <w:rFonts w:ascii="Consolas" w:eastAsia="Times New Roman" w:hAnsi="Consolas" w:cs="Courier New"/>
          <w:color w:val="212529"/>
          <w:sz w:val="24"/>
          <w:szCs w:val="24"/>
          <w:lang w:eastAsia="en-IN"/>
        </w:rPr>
        <w:t xml:space="preserve"> </w:t>
      </w:r>
      <w:proofErr w:type="spellStart"/>
      <w:r w:rsidRPr="00A83BD7">
        <w:rPr>
          <w:rFonts w:ascii="Consolas" w:eastAsia="Times New Roman" w:hAnsi="Consolas" w:cs="Courier New"/>
          <w:color w:val="212529"/>
          <w:sz w:val="24"/>
          <w:szCs w:val="24"/>
          <w:lang w:eastAsia="en-IN"/>
        </w:rPr>
        <w:t>sklearn.model_selection</w:t>
      </w:r>
      <w:proofErr w:type="spellEnd"/>
      <w:r w:rsidRPr="00A83BD7">
        <w:rPr>
          <w:rFonts w:ascii="Consolas" w:eastAsia="Times New Roman" w:hAnsi="Consolas" w:cs="Courier New"/>
          <w:color w:val="212529"/>
          <w:sz w:val="24"/>
          <w:szCs w:val="24"/>
          <w:lang w:eastAsia="en-IN"/>
        </w:rPr>
        <w:t xml:space="preserve"> import </w:t>
      </w:r>
      <w:proofErr w:type="spellStart"/>
      <w:r w:rsidRPr="00A83BD7">
        <w:rPr>
          <w:rFonts w:ascii="Consolas" w:eastAsia="Times New Roman" w:hAnsi="Consolas" w:cs="Courier New"/>
          <w:color w:val="212529"/>
          <w:sz w:val="24"/>
          <w:szCs w:val="24"/>
          <w:lang w:eastAsia="en-IN"/>
        </w:rPr>
        <w:t>RandomizedSearchCV</w:t>
      </w:r>
      <w:proofErr w:type="spellEnd"/>
    </w:p>
    <w:p w:rsidR="00A83BD7" w:rsidRPr="00A83BD7" w:rsidRDefault="00A83BD7" w:rsidP="00A83BD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4"/>
          <w:szCs w:val="24"/>
          <w:lang w:eastAsia="en-IN"/>
        </w:rPr>
      </w:pPr>
    </w:p>
    <w:p w:rsidR="00A83BD7" w:rsidRPr="00A83BD7" w:rsidRDefault="00A83BD7" w:rsidP="00A83BD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4"/>
          <w:szCs w:val="24"/>
          <w:lang w:eastAsia="en-IN"/>
        </w:rPr>
      </w:pPr>
      <w:proofErr w:type="gramStart"/>
      <w:r w:rsidRPr="00A83BD7">
        <w:rPr>
          <w:rFonts w:ascii="Consolas" w:eastAsia="Times New Roman" w:hAnsi="Consolas" w:cs="Courier New"/>
          <w:color w:val="212529"/>
          <w:sz w:val="24"/>
          <w:szCs w:val="24"/>
          <w:lang w:eastAsia="en-IN"/>
        </w:rPr>
        <w:t>from</w:t>
      </w:r>
      <w:proofErr w:type="gramEnd"/>
      <w:r w:rsidRPr="00A83BD7">
        <w:rPr>
          <w:rFonts w:ascii="Consolas" w:eastAsia="Times New Roman" w:hAnsi="Consolas" w:cs="Courier New"/>
          <w:color w:val="212529"/>
          <w:sz w:val="24"/>
          <w:szCs w:val="24"/>
          <w:lang w:eastAsia="en-IN"/>
        </w:rPr>
        <w:t xml:space="preserve"> </w:t>
      </w:r>
      <w:proofErr w:type="spellStart"/>
      <w:r w:rsidRPr="00A83BD7">
        <w:rPr>
          <w:rFonts w:ascii="Consolas" w:eastAsia="Times New Roman" w:hAnsi="Consolas" w:cs="Courier New"/>
          <w:color w:val="212529"/>
          <w:sz w:val="24"/>
          <w:szCs w:val="24"/>
          <w:lang w:eastAsia="en-IN"/>
        </w:rPr>
        <w:t>prettytable</w:t>
      </w:r>
      <w:proofErr w:type="spellEnd"/>
      <w:r w:rsidRPr="00A83BD7">
        <w:rPr>
          <w:rFonts w:ascii="Consolas" w:eastAsia="Times New Roman" w:hAnsi="Consolas" w:cs="Courier New"/>
          <w:color w:val="212529"/>
          <w:sz w:val="24"/>
          <w:szCs w:val="24"/>
          <w:lang w:eastAsia="en-IN"/>
        </w:rPr>
        <w:t xml:space="preserve"> import </w:t>
      </w:r>
      <w:proofErr w:type="spellStart"/>
      <w:r w:rsidRPr="00A83BD7">
        <w:rPr>
          <w:rFonts w:ascii="Consolas" w:eastAsia="Times New Roman" w:hAnsi="Consolas" w:cs="Courier New"/>
          <w:color w:val="212529"/>
          <w:sz w:val="24"/>
          <w:szCs w:val="24"/>
          <w:lang w:eastAsia="en-IN"/>
        </w:rPr>
        <w:t>PrettyTable</w:t>
      </w:r>
      <w:proofErr w:type="spellEnd"/>
    </w:p>
    <w:p w:rsidR="002A4785" w:rsidRDefault="002A4785"/>
    <w:p w:rsidR="00A83BD7" w:rsidRDefault="00A83BD7" w:rsidP="00A83BD7">
      <w:pPr>
        <w:pStyle w:val="Heading2"/>
        <w:shd w:val="clear" w:color="auto" w:fill="FFFFFF"/>
        <w:spacing w:before="450"/>
        <w:rPr>
          <w:rFonts w:ascii="Arial" w:hAnsi="Arial" w:cs="Arial"/>
          <w:b w:val="0"/>
          <w:bCs w:val="0"/>
          <w:color w:val="222222"/>
        </w:rPr>
      </w:pPr>
      <w:r>
        <w:rPr>
          <w:rFonts w:ascii="Arial" w:hAnsi="Arial" w:cs="Arial"/>
          <w:b w:val="0"/>
          <w:bCs w:val="0"/>
          <w:color w:val="222222"/>
        </w:rPr>
        <w:t>Reading the training data of our dataset</w:t>
      </w:r>
    </w:p>
    <w:p w:rsidR="00A83BD7" w:rsidRDefault="00A83BD7" w:rsidP="00A83BD7">
      <w:pPr>
        <w:pStyle w:val="Heading2"/>
        <w:shd w:val="clear" w:color="auto" w:fill="FFFFFF"/>
        <w:spacing w:before="450"/>
        <w:rPr>
          <w:rFonts w:ascii="Arial" w:hAnsi="Arial" w:cs="Arial"/>
          <w:b w:val="0"/>
          <w:bCs w:val="0"/>
          <w:color w:val="222222"/>
        </w:rPr>
      </w:pPr>
      <w:hyperlink r:id="rId6" w:history="1">
        <w:r>
          <w:rPr>
            <w:rFonts w:ascii="Arial" w:hAnsi="Arial" w:cs="Arial"/>
            <w:color w:val="0056B3"/>
            <w:sz w:val="27"/>
            <w:szCs w:val="27"/>
          </w:rPr>
          <w:br/>
        </w:r>
      </w:hyperlink>
      <w:r>
        <w:rPr>
          <w:rFonts w:ascii="Arial" w:hAnsi="Arial" w:cs="Arial"/>
          <w:b w:val="0"/>
          <w:bCs w:val="0"/>
          <w:color w:val="222222"/>
        </w:rPr>
        <w:t>Exploratory Data Analysis (EDA)</w:t>
      </w:r>
    </w:p>
    <w:p w:rsidR="00A83BD7" w:rsidRDefault="00A83BD7" w:rsidP="00A83BD7">
      <w:pPr>
        <w:shd w:val="clear" w:color="auto" w:fill="FFFFFF"/>
        <w:spacing w:after="100" w:afterAutospacing="1" w:line="495" w:lineRule="atLeast"/>
        <w:jc w:val="both"/>
        <w:rPr>
          <w:rFonts w:ascii="Arial" w:hAnsi="Arial" w:cs="Arial"/>
          <w:color w:val="222222"/>
          <w:sz w:val="27"/>
          <w:szCs w:val="27"/>
        </w:rPr>
      </w:pPr>
      <w:r>
        <w:rPr>
          <w:rFonts w:ascii="Arial" w:hAnsi="Arial" w:cs="Arial"/>
          <w:b/>
          <w:bCs/>
          <w:color w:val="222222"/>
          <w:sz w:val="27"/>
          <w:szCs w:val="27"/>
        </w:rPr>
        <w:t>Now here we will be looking at the kind of columns our dataset has.</w:t>
      </w:r>
    </w:p>
    <w:p w:rsidR="00A83BD7" w:rsidRDefault="00A83BD7" w:rsidP="00A83BD7">
      <w:pPr>
        <w:pStyle w:val="HTMLPreformatted"/>
        <w:shd w:val="clear" w:color="auto" w:fill="FFFFFF"/>
        <w:rPr>
          <w:rFonts w:ascii="Consolas" w:hAnsi="Consolas"/>
          <w:color w:val="212529"/>
          <w:sz w:val="24"/>
          <w:szCs w:val="24"/>
        </w:rPr>
      </w:pPr>
      <w:proofErr w:type="spellStart"/>
      <w:r>
        <w:rPr>
          <w:rFonts w:ascii="Consolas" w:hAnsi="Consolas"/>
          <w:color w:val="212529"/>
          <w:sz w:val="24"/>
          <w:szCs w:val="24"/>
        </w:rPr>
        <w:t>train_df.columns</w:t>
      </w:r>
      <w:proofErr w:type="spellEnd"/>
    </w:p>
    <w:p w:rsidR="00A83BD7" w:rsidRDefault="00A83BD7" w:rsidP="00A83BD7">
      <w:pPr>
        <w:pStyle w:val="NormalWeb"/>
        <w:shd w:val="clear" w:color="auto" w:fill="FFFFFF"/>
        <w:spacing w:before="0" w:beforeAutospacing="0" w:line="495" w:lineRule="atLeast"/>
        <w:jc w:val="both"/>
        <w:rPr>
          <w:rFonts w:ascii="Arial" w:hAnsi="Arial" w:cs="Arial"/>
          <w:color w:val="222222"/>
          <w:sz w:val="27"/>
          <w:szCs w:val="27"/>
        </w:rPr>
      </w:pPr>
      <w:r>
        <w:rPr>
          <w:rFonts w:ascii="Arial" w:hAnsi="Arial" w:cs="Arial"/>
          <w:b/>
          <w:bCs/>
          <w:color w:val="222222"/>
          <w:sz w:val="27"/>
          <w:szCs w:val="27"/>
        </w:rPr>
        <w:t>Output:</w:t>
      </w:r>
    </w:p>
    <w:p w:rsidR="00A83BD7" w:rsidRDefault="00A83BD7" w:rsidP="00A83BD7">
      <w:pPr>
        <w:pStyle w:val="HTMLPreformatted"/>
        <w:shd w:val="clear" w:color="auto" w:fill="FFFFFF"/>
        <w:rPr>
          <w:rFonts w:ascii="Consolas" w:hAnsi="Consolas"/>
          <w:color w:val="212529"/>
          <w:sz w:val="24"/>
          <w:szCs w:val="24"/>
        </w:rPr>
      </w:pPr>
      <w:proofErr w:type="gramStart"/>
      <w:r>
        <w:rPr>
          <w:rFonts w:ascii="Consolas" w:hAnsi="Consolas"/>
          <w:color w:val="212529"/>
          <w:sz w:val="24"/>
          <w:szCs w:val="24"/>
        </w:rPr>
        <w:t>Index(</w:t>
      </w:r>
      <w:proofErr w:type="gramEnd"/>
      <w:r>
        <w:rPr>
          <w:rFonts w:ascii="Consolas" w:hAnsi="Consolas"/>
          <w:color w:val="212529"/>
          <w:sz w:val="24"/>
          <w:szCs w:val="24"/>
        </w:rPr>
        <w:t>['Airline', '</w:t>
      </w:r>
      <w:proofErr w:type="spellStart"/>
      <w:r>
        <w:rPr>
          <w:rFonts w:ascii="Consolas" w:hAnsi="Consolas"/>
          <w:color w:val="212529"/>
          <w:sz w:val="24"/>
          <w:szCs w:val="24"/>
        </w:rPr>
        <w:t>Date_of_Journey</w:t>
      </w:r>
      <w:proofErr w:type="spellEnd"/>
      <w:r>
        <w:rPr>
          <w:rFonts w:ascii="Consolas" w:hAnsi="Consolas"/>
          <w:color w:val="212529"/>
          <w:sz w:val="24"/>
          <w:szCs w:val="24"/>
        </w:rPr>
        <w:t>', 'Source', 'Destination', 'Route',</w:t>
      </w:r>
    </w:p>
    <w:p w:rsidR="00A83BD7" w:rsidRDefault="00A83BD7" w:rsidP="00A83BD7">
      <w:pPr>
        <w:pStyle w:val="HTMLPreformatted"/>
        <w:shd w:val="clear" w:color="auto" w:fill="FFFFFF"/>
        <w:rPr>
          <w:rFonts w:ascii="Consolas" w:hAnsi="Consolas"/>
          <w:color w:val="212529"/>
          <w:sz w:val="24"/>
          <w:szCs w:val="24"/>
        </w:rPr>
      </w:pPr>
      <w:r>
        <w:rPr>
          <w:rFonts w:ascii="Consolas" w:hAnsi="Consolas"/>
          <w:color w:val="212529"/>
          <w:sz w:val="24"/>
          <w:szCs w:val="24"/>
        </w:rPr>
        <w:t xml:space="preserve">       '</w:t>
      </w:r>
      <w:proofErr w:type="spellStart"/>
      <w:r>
        <w:rPr>
          <w:rFonts w:ascii="Consolas" w:hAnsi="Consolas"/>
          <w:color w:val="212529"/>
          <w:sz w:val="24"/>
          <w:szCs w:val="24"/>
        </w:rPr>
        <w:t>Dep_Time</w:t>
      </w:r>
      <w:proofErr w:type="spellEnd"/>
      <w:r>
        <w:rPr>
          <w:rFonts w:ascii="Consolas" w:hAnsi="Consolas"/>
          <w:color w:val="212529"/>
          <w:sz w:val="24"/>
          <w:szCs w:val="24"/>
        </w:rPr>
        <w:t>', '</w:t>
      </w:r>
      <w:proofErr w:type="spellStart"/>
      <w:r>
        <w:rPr>
          <w:rFonts w:ascii="Consolas" w:hAnsi="Consolas"/>
          <w:color w:val="212529"/>
          <w:sz w:val="24"/>
          <w:szCs w:val="24"/>
        </w:rPr>
        <w:t>Arrival_Time</w:t>
      </w:r>
      <w:proofErr w:type="spellEnd"/>
      <w:r>
        <w:rPr>
          <w:rFonts w:ascii="Consolas" w:hAnsi="Consolas"/>
          <w:color w:val="212529"/>
          <w:sz w:val="24"/>
          <w:szCs w:val="24"/>
        </w:rPr>
        <w:t>', 'Duration', '</w:t>
      </w:r>
      <w:proofErr w:type="spellStart"/>
      <w:r>
        <w:rPr>
          <w:rFonts w:ascii="Consolas" w:hAnsi="Consolas"/>
          <w:color w:val="212529"/>
          <w:sz w:val="24"/>
          <w:szCs w:val="24"/>
        </w:rPr>
        <w:t>Total_Stops</w:t>
      </w:r>
      <w:proofErr w:type="spellEnd"/>
      <w:r>
        <w:rPr>
          <w:rFonts w:ascii="Consolas" w:hAnsi="Consolas"/>
          <w:color w:val="212529"/>
          <w:sz w:val="24"/>
          <w:szCs w:val="24"/>
        </w:rPr>
        <w:t>',</w:t>
      </w:r>
    </w:p>
    <w:p w:rsidR="00A83BD7" w:rsidRDefault="00A83BD7" w:rsidP="00A83BD7">
      <w:pPr>
        <w:pStyle w:val="HTMLPreformatted"/>
        <w:shd w:val="clear" w:color="auto" w:fill="FFFFFF"/>
        <w:rPr>
          <w:rFonts w:ascii="Consolas" w:hAnsi="Consolas"/>
          <w:color w:val="212529"/>
          <w:sz w:val="24"/>
          <w:szCs w:val="24"/>
        </w:rPr>
      </w:pPr>
      <w:r>
        <w:rPr>
          <w:rFonts w:ascii="Consolas" w:hAnsi="Consolas"/>
          <w:color w:val="212529"/>
          <w:sz w:val="24"/>
          <w:szCs w:val="24"/>
        </w:rPr>
        <w:t xml:space="preserve">       '</w:t>
      </w:r>
      <w:proofErr w:type="spellStart"/>
      <w:r>
        <w:rPr>
          <w:rFonts w:ascii="Consolas" w:hAnsi="Consolas"/>
          <w:color w:val="212529"/>
          <w:sz w:val="24"/>
          <w:szCs w:val="24"/>
        </w:rPr>
        <w:t>Additional_Info</w:t>
      </w:r>
      <w:proofErr w:type="spellEnd"/>
      <w:r>
        <w:rPr>
          <w:rFonts w:ascii="Consolas" w:hAnsi="Consolas"/>
          <w:color w:val="212529"/>
          <w:sz w:val="24"/>
          <w:szCs w:val="24"/>
        </w:rPr>
        <w:t>', 'Price'],</w:t>
      </w:r>
    </w:p>
    <w:p w:rsidR="00A83BD7" w:rsidRDefault="00A83BD7" w:rsidP="00A83BD7">
      <w:pPr>
        <w:pStyle w:val="HTMLPreformatted"/>
        <w:shd w:val="clear" w:color="auto" w:fill="FFFFFF"/>
        <w:rPr>
          <w:rFonts w:ascii="Consolas" w:hAnsi="Consolas"/>
          <w:color w:val="212529"/>
          <w:sz w:val="24"/>
          <w:szCs w:val="24"/>
        </w:rPr>
      </w:pPr>
      <w:r>
        <w:rPr>
          <w:rFonts w:ascii="Consolas" w:hAnsi="Consolas"/>
          <w:color w:val="212529"/>
          <w:sz w:val="24"/>
          <w:szCs w:val="24"/>
        </w:rPr>
        <w:t xml:space="preserve">      </w:t>
      </w:r>
      <w:proofErr w:type="spellStart"/>
      <w:proofErr w:type="gramStart"/>
      <w:r>
        <w:rPr>
          <w:rFonts w:ascii="Consolas" w:hAnsi="Consolas"/>
          <w:color w:val="212529"/>
          <w:sz w:val="24"/>
          <w:szCs w:val="24"/>
        </w:rPr>
        <w:t>dtype</w:t>
      </w:r>
      <w:proofErr w:type="spellEnd"/>
      <w:proofErr w:type="gramEnd"/>
      <w:r>
        <w:rPr>
          <w:rFonts w:ascii="Consolas" w:hAnsi="Consolas"/>
          <w:color w:val="212529"/>
          <w:sz w:val="24"/>
          <w:szCs w:val="24"/>
        </w:rPr>
        <w:t>='object')</w:t>
      </w:r>
    </w:p>
    <w:p w:rsidR="00A83BD7" w:rsidRDefault="00A83BD7" w:rsidP="00A83BD7">
      <w:pPr>
        <w:pStyle w:val="NormalWeb"/>
        <w:shd w:val="clear" w:color="auto" w:fill="FFFFFF"/>
        <w:spacing w:before="0" w:beforeAutospacing="0" w:line="495" w:lineRule="atLeast"/>
        <w:jc w:val="both"/>
        <w:rPr>
          <w:rFonts w:ascii="Arial" w:hAnsi="Arial" w:cs="Arial"/>
          <w:color w:val="222222"/>
          <w:sz w:val="27"/>
          <w:szCs w:val="27"/>
        </w:rPr>
      </w:pPr>
      <w:r>
        <w:rPr>
          <w:rFonts w:ascii="Arial" w:hAnsi="Arial" w:cs="Arial"/>
          <w:b/>
          <w:bCs/>
          <w:color w:val="222222"/>
          <w:sz w:val="27"/>
          <w:szCs w:val="27"/>
        </w:rPr>
        <w:t>Here we can get more information about our dataset</w:t>
      </w:r>
    </w:p>
    <w:p w:rsidR="00A83BD7" w:rsidRDefault="00A83BD7" w:rsidP="00A83BD7">
      <w:pPr>
        <w:pStyle w:val="HTMLPreformatted"/>
        <w:shd w:val="clear" w:color="auto" w:fill="FFFFFF"/>
        <w:rPr>
          <w:rFonts w:ascii="Consolas" w:hAnsi="Consolas"/>
          <w:color w:val="212529"/>
          <w:sz w:val="24"/>
          <w:szCs w:val="24"/>
        </w:rPr>
      </w:pPr>
      <w:r>
        <w:rPr>
          <w:rFonts w:ascii="Consolas" w:hAnsi="Consolas"/>
          <w:color w:val="212529"/>
          <w:sz w:val="24"/>
          <w:szCs w:val="24"/>
        </w:rPr>
        <w:t>train_</w:t>
      </w:r>
      <w:proofErr w:type="gramStart"/>
      <w:r>
        <w:rPr>
          <w:rFonts w:ascii="Consolas" w:hAnsi="Consolas"/>
          <w:color w:val="212529"/>
          <w:sz w:val="24"/>
          <w:szCs w:val="24"/>
        </w:rPr>
        <w:t>df.info()</w:t>
      </w:r>
      <w:proofErr w:type="gramEnd"/>
    </w:p>
    <w:p w:rsidR="00A83BD7" w:rsidRDefault="00A83BD7" w:rsidP="00A83BD7">
      <w:pPr>
        <w:pStyle w:val="NormalWeb"/>
        <w:shd w:val="clear" w:color="auto" w:fill="FFFFFF"/>
        <w:spacing w:before="0" w:beforeAutospacing="0" w:line="495" w:lineRule="atLeast"/>
        <w:jc w:val="both"/>
        <w:rPr>
          <w:rFonts w:ascii="Arial" w:hAnsi="Arial" w:cs="Arial"/>
          <w:color w:val="222222"/>
          <w:sz w:val="27"/>
          <w:szCs w:val="27"/>
        </w:rPr>
      </w:pPr>
      <w:r>
        <w:rPr>
          <w:rFonts w:ascii="Arial" w:hAnsi="Arial" w:cs="Arial"/>
          <w:b/>
          <w:bCs/>
          <w:color w:val="222222"/>
          <w:sz w:val="27"/>
          <w:szCs w:val="27"/>
        </w:rPr>
        <w:t>Output:</w:t>
      </w:r>
    </w:p>
    <w:p w:rsidR="00A83BD7" w:rsidRDefault="00A83BD7" w:rsidP="00A83BD7">
      <w:pPr>
        <w:pStyle w:val="NormalWeb"/>
        <w:shd w:val="clear" w:color="auto" w:fill="FFFFFF"/>
        <w:spacing w:before="0" w:beforeAutospacing="0" w:line="495" w:lineRule="atLeast"/>
        <w:jc w:val="both"/>
        <w:rPr>
          <w:rFonts w:ascii="Arial" w:hAnsi="Arial" w:cs="Arial"/>
          <w:color w:val="222222"/>
          <w:sz w:val="27"/>
          <w:szCs w:val="27"/>
        </w:rPr>
      </w:pPr>
      <w:r>
        <w:rPr>
          <w:rFonts w:ascii="Arial" w:hAnsi="Arial" w:cs="Arial"/>
          <w:color w:val="222222"/>
          <w:sz w:val="27"/>
          <w:szCs w:val="27"/>
        </w:rPr>
        <w:lastRenderedPageBreak/>
        <w:t> </w:t>
      </w:r>
    </w:p>
    <w:p w:rsidR="00A83BD7" w:rsidRDefault="00A83BD7" w:rsidP="00A83BD7">
      <w:pPr>
        <w:shd w:val="clear" w:color="auto" w:fill="FFFFFF"/>
        <w:rPr>
          <w:rFonts w:ascii="Arial" w:hAnsi="Arial" w:cs="Arial"/>
          <w:color w:val="222222"/>
          <w:sz w:val="27"/>
          <w:szCs w:val="27"/>
        </w:rPr>
      </w:pPr>
      <w:r>
        <w:rPr>
          <w:rFonts w:ascii="Arial" w:hAnsi="Arial" w:cs="Arial"/>
          <w:noProof/>
          <w:color w:val="222222"/>
          <w:sz w:val="27"/>
          <w:szCs w:val="27"/>
          <w:lang w:eastAsia="en-IN"/>
        </w:rPr>
        <w:drawing>
          <wp:inline distT="0" distB="0" distL="0" distR="0">
            <wp:extent cx="8434070" cy="3813175"/>
            <wp:effectExtent l="0" t="0" r="5080" b="0"/>
            <wp:docPr id="1" name="Picture 1" descr="Exploratory Data Analysi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xploratory Data Analysis "/>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8434070" cy="3813175"/>
                    </a:xfrm>
                    <a:prstGeom prst="rect">
                      <a:avLst/>
                    </a:prstGeom>
                    <a:noFill/>
                    <a:ln>
                      <a:noFill/>
                    </a:ln>
                  </pic:spPr>
                </pic:pic>
              </a:graphicData>
            </a:graphic>
          </wp:inline>
        </w:drawing>
      </w:r>
    </w:p>
    <w:p w:rsidR="00A83BD7" w:rsidRDefault="00A83BD7" w:rsidP="00A83BD7">
      <w:pPr>
        <w:pStyle w:val="NormalWeb"/>
        <w:shd w:val="clear" w:color="auto" w:fill="FFFFFF"/>
        <w:spacing w:before="0" w:beforeAutospacing="0" w:line="495" w:lineRule="atLeast"/>
        <w:jc w:val="both"/>
        <w:rPr>
          <w:rFonts w:ascii="Arial" w:hAnsi="Arial" w:cs="Arial"/>
          <w:color w:val="222222"/>
          <w:sz w:val="27"/>
          <w:szCs w:val="27"/>
        </w:rPr>
      </w:pPr>
      <w:r>
        <w:rPr>
          <w:rFonts w:ascii="Arial" w:hAnsi="Arial" w:cs="Arial"/>
          <w:b/>
          <w:bCs/>
          <w:color w:val="222222"/>
          <w:sz w:val="27"/>
          <w:szCs w:val="27"/>
        </w:rPr>
        <w:t>To know more about the dataset</w:t>
      </w:r>
    </w:p>
    <w:p w:rsidR="00A83BD7" w:rsidRDefault="00A83BD7" w:rsidP="00A83BD7">
      <w:pPr>
        <w:pStyle w:val="HTMLPreformatted"/>
        <w:shd w:val="clear" w:color="auto" w:fill="FFFFFF"/>
        <w:rPr>
          <w:rFonts w:ascii="Consolas" w:hAnsi="Consolas"/>
          <w:color w:val="212529"/>
          <w:sz w:val="24"/>
          <w:szCs w:val="24"/>
        </w:rPr>
      </w:pPr>
      <w:proofErr w:type="spellStart"/>
      <w:r>
        <w:rPr>
          <w:rFonts w:ascii="Consolas" w:hAnsi="Consolas"/>
          <w:color w:val="212529"/>
          <w:sz w:val="24"/>
          <w:szCs w:val="24"/>
        </w:rPr>
        <w:t>train_</w:t>
      </w:r>
      <w:proofErr w:type="gramStart"/>
      <w:r>
        <w:rPr>
          <w:rFonts w:ascii="Consolas" w:hAnsi="Consolas"/>
          <w:color w:val="212529"/>
          <w:sz w:val="24"/>
          <w:szCs w:val="24"/>
        </w:rPr>
        <w:t>df.describe</w:t>
      </w:r>
      <w:proofErr w:type="spellEnd"/>
      <w:r>
        <w:rPr>
          <w:rFonts w:ascii="Consolas" w:hAnsi="Consolas"/>
          <w:color w:val="212529"/>
          <w:sz w:val="24"/>
          <w:szCs w:val="24"/>
        </w:rPr>
        <w:t>()</w:t>
      </w:r>
      <w:proofErr w:type="gramEnd"/>
    </w:p>
    <w:p w:rsidR="00A83BD7" w:rsidRDefault="00A83BD7" w:rsidP="00A83BD7">
      <w:pPr>
        <w:pStyle w:val="NormalWeb"/>
        <w:shd w:val="clear" w:color="auto" w:fill="FFFFFF"/>
        <w:spacing w:before="0" w:beforeAutospacing="0" w:line="495" w:lineRule="atLeast"/>
        <w:jc w:val="both"/>
        <w:rPr>
          <w:rFonts w:ascii="Arial" w:hAnsi="Arial" w:cs="Arial"/>
          <w:color w:val="222222"/>
          <w:sz w:val="27"/>
          <w:szCs w:val="27"/>
        </w:rPr>
      </w:pPr>
      <w:r>
        <w:rPr>
          <w:rFonts w:ascii="Arial" w:hAnsi="Arial" w:cs="Arial"/>
          <w:b/>
          <w:bCs/>
          <w:color w:val="222222"/>
          <w:sz w:val="27"/>
          <w:szCs w:val="27"/>
        </w:rPr>
        <w:t>Output:</w:t>
      </w:r>
    </w:p>
    <w:p w:rsidR="00A83BD7" w:rsidRDefault="00A83BD7" w:rsidP="00A83BD7">
      <w:pPr>
        <w:rPr>
          <w:noProof/>
          <w:lang w:eastAsia="en-IN"/>
        </w:rPr>
      </w:pPr>
    </w:p>
    <w:p w:rsidR="00A83BD7" w:rsidRDefault="00A83BD7" w:rsidP="00A83BD7">
      <w:r>
        <w:rPr>
          <w:noProof/>
          <w:lang w:eastAsia="en-IN"/>
        </w:rPr>
        <w:drawing>
          <wp:inline distT="0" distB="0" distL="0" distR="0">
            <wp:extent cx="5731510" cy="2333765"/>
            <wp:effectExtent l="0" t="0" r="2540" b="9525"/>
            <wp:docPr id="2" name="Picture 2" descr="Output 2 | Prediction Using Machine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Output 2 | Prediction Using Machine Learni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2333765"/>
                    </a:xfrm>
                    <a:prstGeom prst="rect">
                      <a:avLst/>
                    </a:prstGeom>
                    <a:noFill/>
                    <a:ln>
                      <a:noFill/>
                    </a:ln>
                  </pic:spPr>
                </pic:pic>
              </a:graphicData>
            </a:graphic>
          </wp:inline>
        </w:drawing>
      </w:r>
    </w:p>
    <w:p w:rsidR="00A83BD7" w:rsidRPr="00A83BD7" w:rsidRDefault="00A83BD7" w:rsidP="00A83BD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4"/>
          <w:szCs w:val="24"/>
          <w:lang w:eastAsia="en-IN"/>
        </w:rPr>
      </w:pPr>
      <w:proofErr w:type="spellStart"/>
      <w:r w:rsidRPr="00A83BD7">
        <w:rPr>
          <w:rFonts w:ascii="Consolas" w:eastAsia="Times New Roman" w:hAnsi="Consolas" w:cs="Courier New"/>
          <w:color w:val="212529"/>
          <w:sz w:val="24"/>
          <w:szCs w:val="24"/>
          <w:lang w:eastAsia="en-IN"/>
        </w:rPr>
        <w:t>rain_</w:t>
      </w:r>
      <w:proofErr w:type="gramStart"/>
      <w:r w:rsidRPr="00A83BD7">
        <w:rPr>
          <w:rFonts w:ascii="Consolas" w:eastAsia="Times New Roman" w:hAnsi="Consolas" w:cs="Courier New"/>
          <w:color w:val="212529"/>
          <w:sz w:val="24"/>
          <w:szCs w:val="24"/>
          <w:lang w:eastAsia="en-IN"/>
        </w:rPr>
        <w:t>df.isnull</w:t>
      </w:r>
      <w:proofErr w:type="spellEnd"/>
      <w:r w:rsidRPr="00A83BD7">
        <w:rPr>
          <w:rFonts w:ascii="Consolas" w:eastAsia="Times New Roman" w:hAnsi="Consolas" w:cs="Courier New"/>
          <w:color w:val="212529"/>
          <w:sz w:val="24"/>
          <w:szCs w:val="24"/>
          <w:lang w:eastAsia="en-IN"/>
        </w:rPr>
        <w:t>(</w:t>
      </w:r>
      <w:proofErr w:type="gramEnd"/>
      <w:r w:rsidRPr="00A83BD7">
        <w:rPr>
          <w:rFonts w:ascii="Consolas" w:eastAsia="Times New Roman" w:hAnsi="Consolas" w:cs="Courier New"/>
          <w:color w:val="212529"/>
          <w:sz w:val="24"/>
          <w:szCs w:val="24"/>
          <w:lang w:eastAsia="en-IN"/>
        </w:rPr>
        <w:t>).head()</w:t>
      </w:r>
    </w:p>
    <w:p w:rsidR="00A83BD7" w:rsidRPr="00A83BD7" w:rsidRDefault="00A83BD7" w:rsidP="00A83BD7">
      <w:pPr>
        <w:shd w:val="clear" w:color="auto" w:fill="FFFFFF"/>
        <w:spacing w:after="100" w:afterAutospacing="1" w:line="495" w:lineRule="atLeast"/>
        <w:jc w:val="both"/>
        <w:rPr>
          <w:rFonts w:ascii="Arial" w:eastAsia="Times New Roman" w:hAnsi="Arial" w:cs="Arial"/>
          <w:color w:val="222222"/>
          <w:sz w:val="27"/>
          <w:szCs w:val="27"/>
          <w:lang w:eastAsia="en-IN"/>
        </w:rPr>
      </w:pPr>
      <w:r w:rsidRPr="00A83BD7">
        <w:rPr>
          <w:rFonts w:ascii="Arial" w:eastAsia="Times New Roman" w:hAnsi="Arial" w:cs="Arial"/>
          <w:b/>
          <w:bCs/>
          <w:color w:val="222222"/>
          <w:sz w:val="27"/>
          <w:szCs w:val="27"/>
          <w:lang w:eastAsia="en-IN"/>
        </w:rPr>
        <w:lastRenderedPageBreak/>
        <w:t>Output:</w:t>
      </w:r>
    </w:p>
    <w:p w:rsidR="00A83BD7" w:rsidRPr="00A83BD7" w:rsidRDefault="00A83BD7" w:rsidP="00A83BD7">
      <w:pPr>
        <w:shd w:val="clear" w:color="auto" w:fill="FFFFFF"/>
        <w:spacing w:after="100" w:afterAutospacing="1" w:line="495" w:lineRule="atLeast"/>
        <w:jc w:val="both"/>
        <w:rPr>
          <w:rFonts w:ascii="Arial" w:eastAsia="Times New Roman" w:hAnsi="Arial" w:cs="Arial"/>
          <w:color w:val="222222"/>
          <w:sz w:val="27"/>
          <w:szCs w:val="27"/>
          <w:lang w:eastAsia="en-IN"/>
        </w:rPr>
      </w:pPr>
      <w:r w:rsidRPr="00A83BD7">
        <w:rPr>
          <w:rFonts w:ascii="Arial" w:eastAsia="Times New Roman" w:hAnsi="Arial" w:cs="Arial"/>
          <w:color w:val="222222"/>
          <w:sz w:val="27"/>
          <w:szCs w:val="27"/>
          <w:lang w:eastAsia="en-IN"/>
        </w:rPr>
        <w:t> </w:t>
      </w:r>
    </w:p>
    <w:p w:rsidR="00A83BD7" w:rsidRPr="00A83BD7" w:rsidRDefault="00A83BD7" w:rsidP="00A83BD7">
      <w:pPr>
        <w:shd w:val="clear" w:color="auto" w:fill="FFFFFF"/>
        <w:spacing w:after="0" w:line="240" w:lineRule="auto"/>
        <w:rPr>
          <w:rFonts w:ascii="Arial" w:eastAsia="Times New Roman" w:hAnsi="Arial" w:cs="Arial"/>
          <w:color w:val="222222"/>
          <w:sz w:val="27"/>
          <w:szCs w:val="27"/>
          <w:lang w:eastAsia="en-IN"/>
        </w:rPr>
      </w:pPr>
      <w:r>
        <w:rPr>
          <w:rFonts w:ascii="Arial" w:eastAsia="Times New Roman" w:hAnsi="Arial" w:cs="Arial"/>
          <w:noProof/>
          <w:color w:val="222222"/>
          <w:sz w:val="27"/>
          <w:szCs w:val="27"/>
          <w:lang w:eastAsia="en-IN"/>
        </w:rPr>
        <w:drawing>
          <wp:inline distT="0" distB="0" distL="0" distR="0">
            <wp:extent cx="5747657" cy="2044433"/>
            <wp:effectExtent l="0" t="0" r="5715" b="0"/>
            <wp:docPr id="5" name="Picture 5" descr="Outpu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Output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43051" cy="2042795"/>
                    </a:xfrm>
                    <a:prstGeom prst="rect">
                      <a:avLst/>
                    </a:prstGeom>
                    <a:noFill/>
                    <a:ln>
                      <a:noFill/>
                    </a:ln>
                  </pic:spPr>
                </pic:pic>
              </a:graphicData>
            </a:graphic>
          </wp:inline>
        </w:drawing>
      </w:r>
    </w:p>
    <w:p w:rsidR="00A83BD7" w:rsidRPr="00A83BD7" w:rsidRDefault="00A83BD7" w:rsidP="00A83BD7">
      <w:pPr>
        <w:shd w:val="clear" w:color="auto" w:fill="FFFFFF"/>
        <w:spacing w:after="100" w:afterAutospacing="1" w:line="495" w:lineRule="atLeast"/>
        <w:jc w:val="both"/>
        <w:rPr>
          <w:rFonts w:ascii="Arial" w:eastAsia="Times New Roman" w:hAnsi="Arial" w:cs="Arial"/>
          <w:color w:val="222222"/>
          <w:sz w:val="27"/>
          <w:szCs w:val="27"/>
          <w:lang w:eastAsia="en-IN"/>
        </w:rPr>
      </w:pPr>
      <w:r w:rsidRPr="00A83BD7">
        <w:rPr>
          <w:rFonts w:ascii="Arial" w:eastAsia="Times New Roman" w:hAnsi="Arial" w:cs="Arial"/>
          <w:b/>
          <w:bCs/>
          <w:color w:val="222222"/>
          <w:sz w:val="27"/>
          <w:szCs w:val="27"/>
          <w:lang w:eastAsia="en-IN"/>
        </w:rPr>
        <w:t xml:space="preserve">Now while using the </w:t>
      </w:r>
      <w:proofErr w:type="spellStart"/>
      <w:r w:rsidRPr="00A83BD7">
        <w:rPr>
          <w:rFonts w:ascii="Arial" w:eastAsia="Times New Roman" w:hAnsi="Arial" w:cs="Arial"/>
          <w:b/>
          <w:bCs/>
          <w:color w:val="222222"/>
          <w:sz w:val="27"/>
          <w:szCs w:val="27"/>
          <w:lang w:eastAsia="en-IN"/>
        </w:rPr>
        <w:t>IsNull</w:t>
      </w:r>
      <w:proofErr w:type="spellEnd"/>
      <w:r w:rsidRPr="00A83BD7">
        <w:rPr>
          <w:rFonts w:ascii="Arial" w:eastAsia="Times New Roman" w:hAnsi="Arial" w:cs="Arial"/>
          <w:b/>
          <w:bCs/>
          <w:color w:val="222222"/>
          <w:sz w:val="27"/>
          <w:szCs w:val="27"/>
          <w:lang w:eastAsia="en-IN"/>
        </w:rPr>
        <w:t xml:space="preserve"> function and sum function we will </w:t>
      </w:r>
      <w:proofErr w:type="spellStart"/>
      <w:r w:rsidRPr="00A83BD7">
        <w:rPr>
          <w:rFonts w:ascii="Arial" w:eastAsia="Times New Roman" w:hAnsi="Arial" w:cs="Arial"/>
          <w:b/>
          <w:bCs/>
          <w:color w:val="222222"/>
          <w:sz w:val="27"/>
          <w:szCs w:val="27"/>
          <w:lang w:eastAsia="en-IN"/>
        </w:rPr>
        <w:t>gonna</w:t>
      </w:r>
      <w:proofErr w:type="spellEnd"/>
      <w:r w:rsidRPr="00A83BD7">
        <w:rPr>
          <w:rFonts w:ascii="Arial" w:eastAsia="Times New Roman" w:hAnsi="Arial" w:cs="Arial"/>
          <w:b/>
          <w:bCs/>
          <w:color w:val="222222"/>
          <w:sz w:val="27"/>
          <w:szCs w:val="27"/>
          <w:lang w:eastAsia="en-IN"/>
        </w:rPr>
        <w:t xml:space="preserve"> see the number of null values in our dataset</w:t>
      </w:r>
    </w:p>
    <w:p w:rsidR="00A83BD7" w:rsidRPr="00A83BD7" w:rsidRDefault="00A83BD7" w:rsidP="00A83BD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4"/>
          <w:szCs w:val="24"/>
          <w:lang w:eastAsia="en-IN"/>
        </w:rPr>
      </w:pPr>
      <w:proofErr w:type="spellStart"/>
      <w:r w:rsidRPr="00A83BD7">
        <w:rPr>
          <w:rFonts w:ascii="Consolas" w:eastAsia="Times New Roman" w:hAnsi="Consolas" w:cs="Courier New"/>
          <w:color w:val="212529"/>
          <w:sz w:val="24"/>
          <w:szCs w:val="24"/>
          <w:lang w:eastAsia="en-IN"/>
        </w:rPr>
        <w:t>train_</w:t>
      </w:r>
      <w:proofErr w:type="gramStart"/>
      <w:r w:rsidRPr="00A83BD7">
        <w:rPr>
          <w:rFonts w:ascii="Consolas" w:eastAsia="Times New Roman" w:hAnsi="Consolas" w:cs="Courier New"/>
          <w:color w:val="212529"/>
          <w:sz w:val="24"/>
          <w:szCs w:val="24"/>
          <w:lang w:eastAsia="en-IN"/>
        </w:rPr>
        <w:t>df.isnull</w:t>
      </w:r>
      <w:proofErr w:type="spellEnd"/>
      <w:r w:rsidRPr="00A83BD7">
        <w:rPr>
          <w:rFonts w:ascii="Consolas" w:eastAsia="Times New Roman" w:hAnsi="Consolas" w:cs="Courier New"/>
          <w:color w:val="212529"/>
          <w:sz w:val="24"/>
          <w:szCs w:val="24"/>
          <w:lang w:eastAsia="en-IN"/>
        </w:rPr>
        <w:t>(</w:t>
      </w:r>
      <w:proofErr w:type="gramEnd"/>
      <w:r w:rsidRPr="00A83BD7">
        <w:rPr>
          <w:rFonts w:ascii="Consolas" w:eastAsia="Times New Roman" w:hAnsi="Consolas" w:cs="Courier New"/>
          <w:color w:val="212529"/>
          <w:sz w:val="24"/>
          <w:szCs w:val="24"/>
          <w:lang w:eastAsia="en-IN"/>
        </w:rPr>
        <w:t>).sum()</w:t>
      </w:r>
    </w:p>
    <w:p w:rsidR="00A83BD7" w:rsidRPr="00A83BD7" w:rsidRDefault="00A83BD7" w:rsidP="00A83BD7">
      <w:pPr>
        <w:shd w:val="clear" w:color="auto" w:fill="FFFFFF"/>
        <w:spacing w:after="100" w:afterAutospacing="1" w:line="495" w:lineRule="atLeast"/>
        <w:jc w:val="both"/>
        <w:rPr>
          <w:rFonts w:ascii="Arial" w:eastAsia="Times New Roman" w:hAnsi="Arial" w:cs="Arial"/>
          <w:color w:val="222222"/>
          <w:sz w:val="27"/>
          <w:szCs w:val="27"/>
          <w:lang w:eastAsia="en-IN"/>
        </w:rPr>
      </w:pPr>
      <w:r w:rsidRPr="00A83BD7">
        <w:rPr>
          <w:rFonts w:ascii="Arial" w:eastAsia="Times New Roman" w:hAnsi="Arial" w:cs="Arial"/>
          <w:b/>
          <w:bCs/>
          <w:color w:val="222222"/>
          <w:sz w:val="27"/>
          <w:szCs w:val="27"/>
          <w:lang w:eastAsia="en-IN"/>
        </w:rPr>
        <w:t>Output:</w:t>
      </w:r>
    </w:p>
    <w:p w:rsidR="00A83BD7" w:rsidRPr="00A83BD7" w:rsidRDefault="00A83BD7" w:rsidP="00A83BD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4"/>
          <w:szCs w:val="24"/>
          <w:lang w:eastAsia="en-IN"/>
        </w:rPr>
      </w:pPr>
      <w:r w:rsidRPr="00A83BD7">
        <w:rPr>
          <w:rFonts w:ascii="Consolas" w:eastAsia="Times New Roman" w:hAnsi="Consolas" w:cs="Courier New"/>
          <w:color w:val="212529"/>
          <w:sz w:val="24"/>
          <w:szCs w:val="24"/>
          <w:lang w:eastAsia="en-IN"/>
        </w:rPr>
        <w:t>Airline            0</w:t>
      </w:r>
    </w:p>
    <w:p w:rsidR="00A83BD7" w:rsidRPr="00A83BD7" w:rsidRDefault="00A83BD7" w:rsidP="00A83BD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4"/>
          <w:szCs w:val="24"/>
          <w:lang w:eastAsia="en-IN"/>
        </w:rPr>
      </w:pPr>
      <w:proofErr w:type="spellStart"/>
      <w:r w:rsidRPr="00A83BD7">
        <w:rPr>
          <w:rFonts w:ascii="Consolas" w:eastAsia="Times New Roman" w:hAnsi="Consolas" w:cs="Courier New"/>
          <w:color w:val="212529"/>
          <w:sz w:val="24"/>
          <w:szCs w:val="24"/>
          <w:lang w:eastAsia="en-IN"/>
        </w:rPr>
        <w:t>Date_of_Journey</w:t>
      </w:r>
      <w:proofErr w:type="spellEnd"/>
      <w:r w:rsidRPr="00A83BD7">
        <w:rPr>
          <w:rFonts w:ascii="Consolas" w:eastAsia="Times New Roman" w:hAnsi="Consolas" w:cs="Courier New"/>
          <w:color w:val="212529"/>
          <w:sz w:val="24"/>
          <w:szCs w:val="24"/>
          <w:lang w:eastAsia="en-IN"/>
        </w:rPr>
        <w:t xml:space="preserve">    0</w:t>
      </w:r>
    </w:p>
    <w:p w:rsidR="00A83BD7" w:rsidRPr="00A83BD7" w:rsidRDefault="00A83BD7" w:rsidP="00A83BD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4"/>
          <w:szCs w:val="24"/>
          <w:lang w:eastAsia="en-IN"/>
        </w:rPr>
      </w:pPr>
      <w:r w:rsidRPr="00A83BD7">
        <w:rPr>
          <w:rFonts w:ascii="Consolas" w:eastAsia="Times New Roman" w:hAnsi="Consolas" w:cs="Courier New"/>
          <w:color w:val="212529"/>
          <w:sz w:val="24"/>
          <w:szCs w:val="24"/>
          <w:lang w:eastAsia="en-IN"/>
        </w:rPr>
        <w:t>Source             0</w:t>
      </w:r>
    </w:p>
    <w:p w:rsidR="00A83BD7" w:rsidRPr="00A83BD7" w:rsidRDefault="00A83BD7" w:rsidP="00A83BD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4"/>
          <w:szCs w:val="24"/>
          <w:lang w:eastAsia="en-IN"/>
        </w:rPr>
      </w:pPr>
      <w:r w:rsidRPr="00A83BD7">
        <w:rPr>
          <w:rFonts w:ascii="Consolas" w:eastAsia="Times New Roman" w:hAnsi="Consolas" w:cs="Courier New"/>
          <w:color w:val="212529"/>
          <w:sz w:val="24"/>
          <w:szCs w:val="24"/>
          <w:lang w:eastAsia="en-IN"/>
        </w:rPr>
        <w:t>Destination        0</w:t>
      </w:r>
    </w:p>
    <w:p w:rsidR="00A83BD7" w:rsidRPr="00A83BD7" w:rsidRDefault="00A83BD7" w:rsidP="00A83BD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4"/>
          <w:szCs w:val="24"/>
          <w:lang w:eastAsia="en-IN"/>
        </w:rPr>
      </w:pPr>
      <w:r w:rsidRPr="00A83BD7">
        <w:rPr>
          <w:rFonts w:ascii="Consolas" w:eastAsia="Times New Roman" w:hAnsi="Consolas" w:cs="Courier New"/>
          <w:color w:val="212529"/>
          <w:sz w:val="24"/>
          <w:szCs w:val="24"/>
          <w:lang w:eastAsia="en-IN"/>
        </w:rPr>
        <w:t>Route              1</w:t>
      </w:r>
    </w:p>
    <w:p w:rsidR="00A83BD7" w:rsidRPr="00A83BD7" w:rsidRDefault="00A83BD7" w:rsidP="00A83BD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4"/>
          <w:szCs w:val="24"/>
          <w:lang w:eastAsia="en-IN"/>
        </w:rPr>
      </w:pPr>
      <w:proofErr w:type="spellStart"/>
      <w:r w:rsidRPr="00A83BD7">
        <w:rPr>
          <w:rFonts w:ascii="Consolas" w:eastAsia="Times New Roman" w:hAnsi="Consolas" w:cs="Courier New"/>
          <w:color w:val="212529"/>
          <w:sz w:val="24"/>
          <w:szCs w:val="24"/>
          <w:lang w:eastAsia="en-IN"/>
        </w:rPr>
        <w:t>Dep_Time</w:t>
      </w:r>
      <w:proofErr w:type="spellEnd"/>
      <w:r w:rsidRPr="00A83BD7">
        <w:rPr>
          <w:rFonts w:ascii="Consolas" w:eastAsia="Times New Roman" w:hAnsi="Consolas" w:cs="Courier New"/>
          <w:color w:val="212529"/>
          <w:sz w:val="24"/>
          <w:szCs w:val="24"/>
          <w:lang w:eastAsia="en-IN"/>
        </w:rPr>
        <w:t xml:space="preserve">           0</w:t>
      </w:r>
    </w:p>
    <w:p w:rsidR="00A83BD7" w:rsidRPr="00A83BD7" w:rsidRDefault="00A83BD7" w:rsidP="00A83BD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4"/>
          <w:szCs w:val="24"/>
          <w:lang w:eastAsia="en-IN"/>
        </w:rPr>
      </w:pPr>
      <w:proofErr w:type="spellStart"/>
      <w:r w:rsidRPr="00A83BD7">
        <w:rPr>
          <w:rFonts w:ascii="Consolas" w:eastAsia="Times New Roman" w:hAnsi="Consolas" w:cs="Courier New"/>
          <w:color w:val="212529"/>
          <w:sz w:val="24"/>
          <w:szCs w:val="24"/>
          <w:lang w:eastAsia="en-IN"/>
        </w:rPr>
        <w:t>Arrival_Time</w:t>
      </w:r>
      <w:proofErr w:type="spellEnd"/>
      <w:r w:rsidRPr="00A83BD7">
        <w:rPr>
          <w:rFonts w:ascii="Consolas" w:eastAsia="Times New Roman" w:hAnsi="Consolas" w:cs="Courier New"/>
          <w:color w:val="212529"/>
          <w:sz w:val="24"/>
          <w:szCs w:val="24"/>
          <w:lang w:eastAsia="en-IN"/>
        </w:rPr>
        <w:t xml:space="preserve">       0</w:t>
      </w:r>
    </w:p>
    <w:p w:rsidR="00A83BD7" w:rsidRPr="00A83BD7" w:rsidRDefault="00A83BD7" w:rsidP="00A83BD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4"/>
          <w:szCs w:val="24"/>
          <w:lang w:eastAsia="en-IN"/>
        </w:rPr>
      </w:pPr>
      <w:r w:rsidRPr="00A83BD7">
        <w:rPr>
          <w:rFonts w:ascii="Consolas" w:eastAsia="Times New Roman" w:hAnsi="Consolas" w:cs="Courier New"/>
          <w:color w:val="212529"/>
          <w:sz w:val="24"/>
          <w:szCs w:val="24"/>
          <w:lang w:eastAsia="en-IN"/>
        </w:rPr>
        <w:t>Duration           0</w:t>
      </w:r>
    </w:p>
    <w:p w:rsidR="00A83BD7" w:rsidRPr="00A83BD7" w:rsidRDefault="00A83BD7" w:rsidP="00A83BD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4"/>
          <w:szCs w:val="24"/>
          <w:lang w:eastAsia="en-IN"/>
        </w:rPr>
      </w:pPr>
      <w:proofErr w:type="spellStart"/>
      <w:r w:rsidRPr="00A83BD7">
        <w:rPr>
          <w:rFonts w:ascii="Consolas" w:eastAsia="Times New Roman" w:hAnsi="Consolas" w:cs="Courier New"/>
          <w:color w:val="212529"/>
          <w:sz w:val="24"/>
          <w:szCs w:val="24"/>
          <w:lang w:eastAsia="en-IN"/>
        </w:rPr>
        <w:t>Total_Stops</w:t>
      </w:r>
      <w:proofErr w:type="spellEnd"/>
      <w:r w:rsidRPr="00A83BD7">
        <w:rPr>
          <w:rFonts w:ascii="Consolas" w:eastAsia="Times New Roman" w:hAnsi="Consolas" w:cs="Courier New"/>
          <w:color w:val="212529"/>
          <w:sz w:val="24"/>
          <w:szCs w:val="24"/>
          <w:lang w:eastAsia="en-IN"/>
        </w:rPr>
        <w:t xml:space="preserve">        1</w:t>
      </w:r>
    </w:p>
    <w:p w:rsidR="00A83BD7" w:rsidRPr="00A83BD7" w:rsidRDefault="00A83BD7" w:rsidP="00A83BD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4"/>
          <w:szCs w:val="24"/>
          <w:lang w:eastAsia="en-IN"/>
        </w:rPr>
      </w:pPr>
      <w:proofErr w:type="spellStart"/>
      <w:r w:rsidRPr="00A83BD7">
        <w:rPr>
          <w:rFonts w:ascii="Consolas" w:eastAsia="Times New Roman" w:hAnsi="Consolas" w:cs="Courier New"/>
          <w:color w:val="212529"/>
          <w:sz w:val="24"/>
          <w:szCs w:val="24"/>
          <w:lang w:eastAsia="en-IN"/>
        </w:rPr>
        <w:t>Additional_Info</w:t>
      </w:r>
      <w:proofErr w:type="spellEnd"/>
      <w:r w:rsidRPr="00A83BD7">
        <w:rPr>
          <w:rFonts w:ascii="Consolas" w:eastAsia="Times New Roman" w:hAnsi="Consolas" w:cs="Courier New"/>
          <w:color w:val="212529"/>
          <w:sz w:val="24"/>
          <w:szCs w:val="24"/>
          <w:lang w:eastAsia="en-IN"/>
        </w:rPr>
        <w:t xml:space="preserve">    0</w:t>
      </w:r>
    </w:p>
    <w:p w:rsidR="00A83BD7" w:rsidRPr="00A83BD7" w:rsidRDefault="00A83BD7" w:rsidP="00A83BD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4"/>
          <w:szCs w:val="24"/>
          <w:lang w:eastAsia="en-IN"/>
        </w:rPr>
      </w:pPr>
      <w:r w:rsidRPr="00A83BD7">
        <w:rPr>
          <w:rFonts w:ascii="Consolas" w:eastAsia="Times New Roman" w:hAnsi="Consolas" w:cs="Courier New"/>
          <w:color w:val="212529"/>
          <w:sz w:val="24"/>
          <w:szCs w:val="24"/>
          <w:lang w:eastAsia="en-IN"/>
        </w:rPr>
        <w:t>Price              0</w:t>
      </w:r>
    </w:p>
    <w:p w:rsidR="00A83BD7" w:rsidRPr="00A83BD7" w:rsidRDefault="00A83BD7" w:rsidP="00A83BD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4"/>
          <w:szCs w:val="24"/>
          <w:lang w:eastAsia="en-IN"/>
        </w:rPr>
      </w:pPr>
      <w:proofErr w:type="spellStart"/>
      <w:proofErr w:type="gramStart"/>
      <w:r w:rsidRPr="00A83BD7">
        <w:rPr>
          <w:rFonts w:ascii="Consolas" w:eastAsia="Times New Roman" w:hAnsi="Consolas" w:cs="Courier New"/>
          <w:color w:val="212529"/>
          <w:sz w:val="24"/>
          <w:szCs w:val="24"/>
          <w:lang w:eastAsia="en-IN"/>
        </w:rPr>
        <w:t>dtype</w:t>
      </w:r>
      <w:proofErr w:type="spellEnd"/>
      <w:proofErr w:type="gramEnd"/>
      <w:r w:rsidRPr="00A83BD7">
        <w:rPr>
          <w:rFonts w:ascii="Consolas" w:eastAsia="Times New Roman" w:hAnsi="Consolas" w:cs="Courier New"/>
          <w:color w:val="212529"/>
          <w:sz w:val="24"/>
          <w:szCs w:val="24"/>
          <w:lang w:eastAsia="en-IN"/>
        </w:rPr>
        <w:t>: int64</w:t>
      </w:r>
    </w:p>
    <w:p w:rsidR="00A83BD7" w:rsidRPr="00A83BD7" w:rsidRDefault="00A83BD7" w:rsidP="00A83BD7">
      <w:pPr>
        <w:shd w:val="clear" w:color="auto" w:fill="FFFFFF"/>
        <w:spacing w:after="100" w:afterAutospacing="1" w:line="495" w:lineRule="atLeast"/>
        <w:jc w:val="both"/>
        <w:rPr>
          <w:rFonts w:ascii="Arial" w:eastAsia="Times New Roman" w:hAnsi="Arial" w:cs="Arial"/>
          <w:color w:val="222222"/>
          <w:sz w:val="27"/>
          <w:szCs w:val="27"/>
          <w:lang w:eastAsia="en-IN"/>
        </w:rPr>
      </w:pPr>
      <w:r w:rsidRPr="00A83BD7">
        <w:rPr>
          <w:rFonts w:ascii="Arial" w:eastAsia="Times New Roman" w:hAnsi="Arial" w:cs="Arial"/>
          <w:b/>
          <w:bCs/>
          <w:color w:val="222222"/>
          <w:sz w:val="27"/>
          <w:szCs w:val="27"/>
          <w:lang w:eastAsia="en-IN"/>
        </w:rPr>
        <w:t>Dropping NAN values</w:t>
      </w:r>
    </w:p>
    <w:p w:rsidR="00A83BD7" w:rsidRPr="00A83BD7" w:rsidRDefault="00A83BD7" w:rsidP="00A83BD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4"/>
          <w:szCs w:val="24"/>
          <w:lang w:eastAsia="en-IN"/>
        </w:rPr>
      </w:pPr>
      <w:proofErr w:type="spellStart"/>
      <w:r w:rsidRPr="00A83BD7">
        <w:rPr>
          <w:rFonts w:ascii="Consolas" w:eastAsia="Times New Roman" w:hAnsi="Consolas" w:cs="Courier New"/>
          <w:color w:val="212529"/>
          <w:sz w:val="24"/>
          <w:szCs w:val="24"/>
          <w:lang w:eastAsia="en-IN"/>
        </w:rPr>
        <w:t>train_</w:t>
      </w:r>
      <w:proofErr w:type="gramStart"/>
      <w:r w:rsidRPr="00A83BD7">
        <w:rPr>
          <w:rFonts w:ascii="Consolas" w:eastAsia="Times New Roman" w:hAnsi="Consolas" w:cs="Courier New"/>
          <w:color w:val="212529"/>
          <w:sz w:val="24"/>
          <w:szCs w:val="24"/>
          <w:lang w:eastAsia="en-IN"/>
        </w:rPr>
        <w:t>df.dropna</w:t>
      </w:r>
      <w:proofErr w:type="spellEnd"/>
      <w:r w:rsidRPr="00A83BD7">
        <w:rPr>
          <w:rFonts w:ascii="Consolas" w:eastAsia="Times New Roman" w:hAnsi="Consolas" w:cs="Courier New"/>
          <w:color w:val="212529"/>
          <w:sz w:val="24"/>
          <w:szCs w:val="24"/>
          <w:lang w:eastAsia="en-IN"/>
        </w:rPr>
        <w:t>(</w:t>
      </w:r>
      <w:proofErr w:type="spellStart"/>
      <w:proofErr w:type="gramEnd"/>
      <w:r w:rsidRPr="00A83BD7">
        <w:rPr>
          <w:rFonts w:ascii="Consolas" w:eastAsia="Times New Roman" w:hAnsi="Consolas" w:cs="Courier New"/>
          <w:color w:val="212529"/>
          <w:sz w:val="24"/>
          <w:szCs w:val="24"/>
          <w:lang w:eastAsia="en-IN"/>
        </w:rPr>
        <w:t>inplace</w:t>
      </w:r>
      <w:proofErr w:type="spellEnd"/>
      <w:r w:rsidRPr="00A83BD7">
        <w:rPr>
          <w:rFonts w:ascii="Consolas" w:eastAsia="Times New Roman" w:hAnsi="Consolas" w:cs="Courier New"/>
          <w:color w:val="212529"/>
          <w:sz w:val="24"/>
          <w:szCs w:val="24"/>
          <w:lang w:eastAsia="en-IN"/>
        </w:rPr>
        <w:t xml:space="preserve"> = True)</w:t>
      </w:r>
    </w:p>
    <w:p w:rsidR="00A83BD7" w:rsidRPr="00A83BD7" w:rsidRDefault="00A83BD7" w:rsidP="00A83BD7">
      <w:pPr>
        <w:shd w:val="clear" w:color="auto" w:fill="FFFFFF"/>
        <w:spacing w:after="100" w:afterAutospacing="1" w:line="495" w:lineRule="atLeast"/>
        <w:jc w:val="both"/>
        <w:rPr>
          <w:rFonts w:ascii="Arial" w:eastAsia="Times New Roman" w:hAnsi="Arial" w:cs="Arial"/>
          <w:color w:val="222222"/>
          <w:sz w:val="27"/>
          <w:szCs w:val="27"/>
          <w:lang w:eastAsia="en-IN"/>
        </w:rPr>
      </w:pPr>
      <w:r w:rsidRPr="00A83BD7">
        <w:rPr>
          <w:rFonts w:ascii="Arial" w:eastAsia="Times New Roman" w:hAnsi="Arial" w:cs="Arial"/>
          <w:b/>
          <w:bCs/>
          <w:color w:val="222222"/>
          <w:sz w:val="27"/>
          <w:szCs w:val="27"/>
          <w:lang w:eastAsia="en-IN"/>
        </w:rPr>
        <w:t>Duplicate values</w:t>
      </w:r>
    </w:p>
    <w:p w:rsidR="00A83BD7" w:rsidRPr="00A83BD7" w:rsidRDefault="00A83BD7" w:rsidP="00A83BD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4"/>
          <w:szCs w:val="24"/>
          <w:lang w:eastAsia="en-IN"/>
        </w:rPr>
      </w:pPr>
      <w:proofErr w:type="spellStart"/>
      <w:r w:rsidRPr="00A83BD7">
        <w:rPr>
          <w:rFonts w:ascii="Consolas" w:eastAsia="Times New Roman" w:hAnsi="Consolas" w:cs="Courier New"/>
          <w:color w:val="212529"/>
          <w:sz w:val="24"/>
          <w:szCs w:val="24"/>
          <w:lang w:eastAsia="en-IN"/>
        </w:rPr>
        <w:t>train_</w:t>
      </w:r>
      <w:proofErr w:type="gramStart"/>
      <w:r w:rsidRPr="00A83BD7">
        <w:rPr>
          <w:rFonts w:ascii="Consolas" w:eastAsia="Times New Roman" w:hAnsi="Consolas" w:cs="Courier New"/>
          <w:color w:val="212529"/>
          <w:sz w:val="24"/>
          <w:szCs w:val="24"/>
          <w:lang w:eastAsia="en-IN"/>
        </w:rPr>
        <w:t>df</w:t>
      </w:r>
      <w:proofErr w:type="spellEnd"/>
      <w:r w:rsidRPr="00A83BD7">
        <w:rPr>
          <w:rFonts w:ascii="Consolas" w:eastAsia="Times New Roman" w:hAnsi="Consolas" w:cs="Courier New"/>
          <w:color w:val="212529"/>
          <w:sz w:val="24"/>
          <w:szCs w:val="24"/>
          <w:lang w:eastAsia="en-IN"/>
        </w:rPr>
        <w:t>[</w:t>
      </w:r>
      <w:proofErr w:type="spellStart"/>
      <w:proofErr w:type="gramEnd"/>
      <w:r w:rsidRPr="00A83BD7">
        <w:rPr>
          <w:rFonts w:ascii="Consolas" w:eastAsia="Times New Roman" w:hAnsi="Consolas" w:cs="Courier New"/>
          <w:color w:val="212529"/>
          <w:sz w:val="24"/>
          <w:szCs w:val="24"/>
          <w:lang w:eastAsia="en-IN"/>
        </w:rPr>
        <w:t>train_df.duplicated</w:t>
      </w:r>
      <w:proofErr w:type="spellEnd"/>
      <w:r w:rsidRPr="00A83BD7">
        <w:rPr>
          <w:rFonts w:ascii="Consolas" w:eastAsia="Times New Roman" w:hAnsi="Consolas" w:cs="Courier New"/>
          <w:color w:val="212529"/>
          <w:sz w:val="24"/>
          <w:szCs w:val="24"/>
          <w:lang w:eastAsia="en-IN"/>
        </w:rPr>
        <w:t>()].head()</w:t>
      </w:r>
    </w:p>
    <w:p w:rsidR="00A83BD7" w:rsidRPr="00A83BD7" w:rsidRDefault="00A83BD7" w:rsidP="00A83BD7">
      <w:pPr>
        <w:shd w:val="clear" w:color="auto" w:fill="FFFFFF"/>
        <w:spacing w:after="100" w:afterAutospacing="1" w:line="495" w:lineRule="atLeast"/>
        <w:jc w:val="both"/>
        <w:rPr>
          <w:rFonts w:ascii="Arial" w:eastAsia="Times New Roman" w:hAnsi="Arial" w:cs="Arial"/>
          <w:color w:val="222222"/>
          <w:sz w:val="27"/>
          <w:szCs w:val="27"/>
          <w:lang w:eastAsia="en-IN"/>
        </w:rPr>
      </w:pPr>
      <w:r w:rsidRPr="00A83BD7">
        <w:rPr>
          <w:rFonts w:ascii="Arial" w:eastAsia="Times New Roman" w:hAnsi="Arial" w:cs="Arial"/>
          <w:b/>
          <w:bCs/>
          <w:color w:val="222222"/>
          <w:sz w:val="27"/>
          <w:szCs w:val="27"/>
          <w:lang w:eastAsia="en-IN"/>
        </w:rPr>
        <w:t>Output:</w:t>
      </w:r>
    </w:p>
    <w:p w:rsidR="00A83BD7" w:rsidRPr="00A83BD7" w:rsidRDefault="00A83BD7" w:rsidP="00A83BD7">
      <w:pPr>
        <w:shd w:val="clear" w:color="auto" w:fill="FFFFFF"/>
        <w:spacing w:after="100" w:afterAutospacing="1" w:line="495" w:lineRule="atLeast"/>
        <w:jc w:val="both"/>
        <w:rPr>
          <w:rFonts w:ascii="Arial" w:eastAsia="Times New Roman" w:hAnsi="Arial" w:cs="Arial"/>
          <w:color w:val="222222"/>
          <w:sz w:val="27"/>
          <w:szCs w:val="27"/>
          <w:lang w:eastAsia="en-IN"/>
        </w:rPr>
      </w:pPr>
      <w:r w:rsidRPr="00A83BD7">
        <w:rPr>
          <w:rFonts w:ascii="Arial" w:eastAsia="Times New Roman" w:hAnsi="Arial" w:cs="Arial"/>
          <w:color w:val="222222"/>
          <w:sz w:val="27"/>
          <w:szCs w:val="27"/>
          <w:lang w:eastAsia="en-IN"/>
        </w:rPr>
        <w:t> </w:t>
      </w:r>
    </w:p>
    <w:p w:rsidR="00A83BD7" w:rsidRPr="00A83BD7" w:rsidRDefault="00A83BD7" w:rsidP="00A83BD7">
      <w:pPr>
        <w:shd w:val="clear" w:color="auto" w:fill="FFFFFF"/>
        <w:spacing w:after="0" w:line="240" w:lineRule="auto"/>
        <w:rPr>
          <w:rFonts w:ascii="Arial" w:eastAsia="Times New Roman" w:hAnsi="Arial" w:cs="Arial"/>
          <w:color w:val="222222"/>
          <w:sz w:val="27"/>
          <w:szCs w:val="27"/>
          <w:lang w:eastAsia="en-IN"/>
        </w:rPr>
      </w:pPr>
      <w:r>
        <w:rPr>
          <w:rFonts w:ascii="Arial" w:eastAsia="Times New Roman" w:hAnsi="Arial" w:cs="Arial"/>
          <w:noProof/>
          <w:color w:val="222222"/>
          <w:sz w:val="27"/>
          <w:szCs w:val="27"/>
          <w:lang w:eastAsia="en-IN"/>
        </w:rPr>
        <w:lastRenderedPageBreak/>
        <w:drawing>
          <wp:inline distT="0" distB="0" distL="0" distR="0">
            <wp:extent cx="5660571" cy="1762586"/>
            <wp:effectExtent l="0" t="0" r="0" b="9525"/>
            <wp:docPr id="4" name="Picture 4" descr="Output 4 | Prediction Using Machine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Output 4 | Prediction Using Machine Learni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685600" cy="1770380"/>
                    </a:xfrm>
                    <a:prstGeom prst="rect">
                      <a:avLst/>
                    </a:prstGeom>
                    <a:noFill/>
                    <a:ln>
                      <a:noFill/>
                    </a:ln>
                  </pic:spPr>
                </pic:pic>
              </a:graphicData>
            </a:graphic>
          </wp:inline>
        </w:drawing>
      </w:r>
    </w:p>
    <w:p w:rsidR="00A83BD7" w:rsidRPr="00A83BD7" w:rsidRDefault="00A83BD7" w:rsidP="00A83BD7">
      <w:pPr>
        <w:shd w:val="clear" w:color="auto" w:fill="FFFFFF"/>
        <w:spacing w:after="100" w:afterAutospacing="1" w:line="495" w:lineRule="atLeast"/>
        <w:jc w:val="both"/>
        <w:rPr>
          <w:rFonts w:ascii="Arial" w:eastAsia="Times New Roman" w:hAnsi="Arial" w:cs="Arial"/>
          <w:color w:val="222222"/>
          <w:sz w:val="27"/>
          <w:szCs w:val="27"/>
          <w:lang w:eastAsia="en-IN"/>
        </w:rPr>
      </w:pPr>
      <w:r w:rsidRPr="00A83BD7">
        <w:rPr>
          <w:rFonts w:ascii="Arial" w:eastAsia="Times New Roman" w:hAnsi="Arial" w:cs="Arial"/>
          <w:b/>
          <w:bCs/>
          <w:color w:val="222222"/>
          <w:sz w:val="27"/>
          <w:szCs w:val="27"/>
          <w:lang w:eastAsia="en-IN"/>
        </w:rPr>
        <w:t>Here we will be removing those repeated values from the dataset and keeping the in-place attribute to be true so that there will be no changes.</w:t>
      </w:r>
    </w:p>
    <w:p w:rsidR="00A83BD7" w:rsidRPr="00A83BD7" w:rsidRDefault="00A83BD7" w:rsidP="00A83BD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4"/>
          <w:szCs w:val="24"/>
          <w:lang w:eastAsia="en-IN"/>
        </w:rPr>
      </w:pPr>
      <w:proofErr w:type="spellStart"/>
      <w:r w:rsidRPr="00A83BD7">
        <w:rPr>
          <w:rFonts w:ascii="Consolas" w:eastAsia="Times New Roman" w:hAnsi="Consolas" w:cs="Courier New"/>
          <w:color w:val="212529"/>
          <w:sz w:val="24"/>
          <w:szCs w:val="24"/>
          <w:lang w:eastAsia="en-IN"/>
        </w:rPr>
        <w:t>train_df.drop_</w:t>
      </w:r>
      <w:proofErr w:type="gramStart"/>
      <w:r w:rsidRPr="00A83BD7">
        <w:rPr>
          <w:rFonts w:ascii="Consolas" w:eastAsia="Times New Roman" w:hAnsi="Consolas" w:cs="Courier New"/>
          <w:color w:val="212529"/>
          <w:sz w:val="24"/>
          <w:szCs w:val="24"/>
          <w:lang w:eastAsia="en-IN"/>
        </w:rPr>
        <w:t>duplicates</w:t>
      </w:r>
      <w:proofErr w:type="spellEnd"/>
      <w:r w:rsidRPr="00A83BD7">
        <w:rPr>
          <w:rFonts w:ascii="Consolas" w:eastAsia="Times New Roman" w:hAnsi="Consolas" w:cs="Courier New"/>
          <w:color w:val="212529"/>
          <w:sz w:val="24"/>
          <w:szCs w:val="24"/>
          <w:lang w:eastAsia="en-IN"/>
        </w:rPr>
        <w:t>(</w:t>
      </w:r>
      <w:proofErr w:type="gramEnd"/>
      <w:r w:rsidRPr="00A83BD7">
        <w:rPr>
          <w:rFonts w:ascii="Consolas" w:eastAsia="Times New Roman" w:hAnsi="Consolas" w:cs="Courier New"/>
          <w:color w:val="212529"/>
          <w:sz w:val="24"/>
          <w:szCs w:val="24"/>
          <w:lang w:eastAsia="en-IN"/>
        </w:rPr>
        <w:t>keep='first',</w:t>
      </w:r>
      <w:proofErr w:type="spellStart"/>
      <w:r w:rsidRPr="00A83BD7">
        <w:rPr>
          <w:rFonts w:ascii="Consolas" w:eastAsia="Times New Roman" w:hAnsi="Consolas" w:cs="Courier New"/>
          <w:color w:val="212529"/>
          <w:sz w:val="24"/>
          <w:szCs w:val="24"/>
          <w:lang w:eastAsia="en-IN"/>
        </w:rPr>
        <w:t>inplace</w:t>
      </w:r>
      <w:proofErr w:type="spellEnd"/>
      <w:r w:rsidRPr="00A83BD7">
        <w:rPr>
          <w:rFonts w:ascii="Consolas" w:eastAsia="Times New Roman" w:hAnsi="Consolas" w:cs="Courier New"/>
          <w:color w:val="212529"/>
          <w:sz w:val="24"/>
          <w:szCs w:val="24"/>
          <w:lang w:eastAsia="en-IN"/>
        </w:rPr>
        <w:t>=True)</w:t>
      </w:r>
    </w:p>
    <w:p w:rsidR="00A83BD7" w:rsidRPr="00A83BD7" w:rsidRDefault="00A83BD7" w:rsidP="00A83BD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4"/>
          <w:szCs w:val="24"/>
          <w:lang w:eastAsia="en-IN"/>
        </w:rPr>
      </w:pPr>
      <w:proofErr w:type="spellStart"/>
      <w:r w:rsidRPr="00A83BD7">
        <w:rPr>
          <w:rFonts w:ascii="Consolas" w:eastAsia="Times New Roman" w:hAnsi="Consolas" w:cs="Courier New"/>
          <w:color w:val="212529"/>
          <w:sz w:val="24"/>
          <w:szCs w:val="24"/>
          <w:lang w:eastAsia="en-IN"/>
        </w:rPr>
        <w:t>train_</w:t>
      </w:r>
      <w:proofErr w:type="gramStart"/>
      <w:r w:rsidRPr="00A83BD7">
        <w:rPr>
          <w:rFonts w:ascii="Consolas" w:eastAsia="Times New Roman" w:hAnsi="Consolas" w:cs="Courier New"/>
          <w:color w:val="212529"/>
          <w:sz w:val="24"/>
          <w:szCs w:val="24"/>
          <w:lang w:eastAsia="en-IN"/>
        </w:rPr>
        <w:t>df.head</w:t>
      </w:r>
      <w:proofErr w:type="spellEnd"/>
      <w:r w:rsidRPr="00A83BD7">
        <w:rPr>
          <w:rFonts w:ascii="Consolas" w:eastAsia="Times New Roman" w:hAnsi="Consolas" w:cs="Courier New"/>
          <w:color w:val="212529"/>
          <w:sz w:val="24"/>
          <w:szCs w:val="24"/>
          <w:lang w:eastAsia="en-IN"/>
        </w:rPr>
        <w:t>()</w:t>
      </w:r>
      <w:proofErr w:type="gramEnd"/>
    </w:p>
    <w:p w:rsidR="00A83BD7" w:rsidRPr="00A83BD7" w:rsidRDefault="00A83BD7" w:rsidP="00A83BD7">
      <w:pPr>
        <w:shd w:val="clear" w:color="auto" w:fill="FFFFFF"/>
        <w:spacing w:after="100" w:afterAutospacing="1" w:line="495" w:lineRule="atLeast"/>
        <w:jc w:val="both"/>
        <w:rPr>
          <w:rFonts w:ascii="Arial" w:eastAsia="Times New Roman" w:hAnsi="Arial" w:cs="Arial"/>
          <w:color w:val="222222"/>
          <w:sz w:val="27"/>
          <w:szCs w:val="27"/>
          <w:lang w:eastAsia="en-IN"/>
        </w:rPr>
      </w:pPr>
      <w:r w:rsidRPr="00A83BD7">
        <w:rPr>
          <w:rFonts w:ascii="Arial" w:eastAsia="Times New Roman" w:hAnsi="Arial" w:cs="Arial"/>
          <w:b/>
          <w:bCs/>
          <w:color w:val="222222"/>
          <w:sz w:val="27"/>
          <w:szCs w:val="27"/>
          <w:lang w:eastAsia="en-IN"/>
        </w:rPr>
        <w:t>Output:</w:t>
      </w:r>
    </w:p>
    <w:p w:rsidR="00A83BD7" w:rsidRPr="00A83BD7" w:rsidRDefault="00A83BD7" w:rsidP="00A83BD7">
      <w:pPr>
        <w:shd w:val="clear" w:color="auto" w:fill="FFFFFF"/>
        <w:spacing w:after="100" w:afterAutospacing="1" w:line="495" w:lineRule="atLeast"/>
        <w:jc w:val="both"/>
        <w:rPr>
          <w:rFonts w:ascii="Arial" w:eastAsia="Times New Roman" w:hAnsi="Arial" w:cs="Arial"/>
          <w:color w:val="222222"/>
          <w:sz w:val="27"/>
          <w:szCs w:val="27"/>
          <w:lang w:eastAsia="en-IN"/>
        </w:rPr>
      </w:pPr>
      <w:r w:rsidRPr="00A83BD7">
        <w:rPr>
          <w:rFonts w:ascii="Arial" w:eastAsia="Times New Roman" w:hAnsi="Arial" w:cs="Arial"/>
          <w:color w:val="222222"/>
          <w:sz w:val="27"/>
          <w:szCs w:val="27"/>
          <w:lang w:eastAsia="en-IN"/>
        </w:rPr>
        <w:t> </w:t>
      </w:r>
    </w:p>
    <w:p w:rsidR="00A83BD7" w:rsidRPr="00A83BD7" w:rsidRDefault="00A83BD7" w:rsidP="00A83BD7">
      <w:pPr>
        <w:shd w:val="clear" w:color="auto" w:fill="FFFFFF"/>
        <w:spacing w:after="0" w:line="240" w:lineRule="auto"/>
        <w:rPr>
          <w:rFonts w:ascii="Arial" w:eastAsia="Times New Roman" w:hAnsi="Arial" w:cs="Arial"/>
          <w:color w:val="222222"/>
          <w:sz w:val="27"/>
          <w:szCs w:val="27"/>
          <w:lang w:eastAsia="en-IN"/>
        </w:rPr>
      </w:pPr>
      <w:r>
        <w:rPr>
          <w:rFonts w:ascii="Arial" w:eastAsia="Times New Roman" w:hAnsi="Arial" w:cs="Arial"/>
          <w:noProof/>
          <w:color w:val="222222"/>
          <w:sz w:val="27"/>
          <w:szCs w:val="27"/>
          <w:lang w:eastAsia="en-IN"/>
        </w:rPr>
        <w:drawing>
          <wp:inline distT="0" distB="0" distL="0" distR="0">
            <wp:extent cx="5965371" cy="2109944"/>
            <wp:effectExtent l="0" t="0" r="0" b="5080"/>
            <wp:docPr id="3" name="Picture 3" descr="Output 5 | Prediction Using Machine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Output 5 | Prediction Using Machine Learni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67621" cy="2110740"/>
                    </a:xfrm>
                    <a:prstGeom prst="rect">
                      <a:avLst/>
                    </a:prstGeom>
                    <a:noFill/>
                    <a:ln>
                      <a:noFill/>
                    </a:ln>
                  </pic:spPr>
                </pic:pic>
              </a:graphicData>
            </a:graphic>
          </wp:inline>
        </w:drawing>
      </w:r>
    </w:p>
    <w:p w:rsidR="00A83BD7" w:rsidRPr="00A83BD7" w:rsidRDefault="00A83BD7" w:rsidP="00A83BD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4"/>
          <w:szCs w:val="24"/>
          <w:lang w:eastAsia="en-IN"/>
        </w:rPr>
      </w:pPr>
      <w:proofErr w:type="spellStart"/>
      <w:r w:rsidRPr="00A83BD7">
        <w:rPr>
          <w:rFonts w:ascii="Consolas" w:eastAsia="Times New Roman" w:hAnsi="Consolas" w:cs="Courier New"/>
          <w:color w:val="212529"/>
          <w:sz w:val="24"/>
          <w:szCs w:val="24"/>
          <w:lang w:eastAsia="en-IN"/>
        </w:rPr>
        <w:t>train_df.shape</w:t>
      </w:r>
      <w:proofErr w:type="spellEnd"/>
    </w:p>
    <w:p w:rsidR="00A83BD7" w:rsidRPr="00A83BD7" w:rsidRDefault="00A83BD7" w:rsidP="00A83BD7">
      <w:pPr>
        <w:shd w:val="clear" w:color="auto" w:fill="FFFFFF"/>
        <w:spacing w:after="100" w:afterAutospacing="1" w:line="495" w:lineRule="atLeast"/>
        <w:jc w:val="both"/>
        <w:rPr>
          <w:rFonts w:ascii="Arial" w:eastAsia="Times New Roman" w:hAnsi="Arial" w:cs="Arial"/>
          <w:color w:val="222222"/>
          <w:sz w:val="27"/>
          <w:szCs w:val="27"/>
          <w:lang w:eastAsia="en-IN"/>
        </w:rPr>
      </w:pPr>
      <w:r w:rsidRPr="00A83BD7">
        <w:rPr>
          <w:rFonts w:ascii="Arial" w:eastAsia="Times New Roman" w:hAnsi="Arial" w:cs="Arial"/>
          <w:b/>
          <w:bCs/>
          <w:color w:val="222222"/>
          <w:sz w:val="27"/>
          <w:szCs w:val="27"/>
          <w:lang w:eastAsia="en-IN"/>
        </w:rPr>
        <w:t>Output:</w:t>
      </w:r>
    </w:p>
    <w:p w:rsidR="00A83BD7" w:rsidRPr="00A83BD7" w:rsidRDefault="00A83BD7" w:rsidP="00A83BD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4"/>
          <w:szCs w:val="24"/>
          <w:lang w:eastAsia="en-IN"/>
        </w:rPr>
      </w:pPr>
      <w:r w:rsidRPr="00A83BD7">
        <w:rPr>
          <w:rFonts w:ascii="Consolas" w:eastAsia="Times New Roman" w:hAnsi="Consolas" w:cs="Courier New"/>
          <w:color w:val="212529"/>
          <w:sz w:val="24"/>
          <w:szCs w:val="24"/>
          <w:lang w:eastAsia="en-IN"/>
        </w:rPr>
        <w:t>(10462, 11)</w:t>
      </w:r>
    </w:p>
    <w:p w:rsidR="00A83BD7" w:rsidRPr="00A83BD7" w:rsidRDefault="00A83BD7" w:rsidP="00A83BD7">
      <w:pPr>
        <w:shd w:val="clear" w:color="auto" w:fill="FFFFFF"/>
        <w:spacing w:after="100" w:afterAutospacing="1" w:line="495" w:lineRule="atLeast"/>
        <w:jc w:val="both"/>
        <w:rPr>
          <w:rFonts w:ascii="Arial" w:eastAsia="Times New Roman" w:hAnsi="Arial" w:cs="Arial"/>
          <w:color w:val="222222"/>
          <w:sz w:val="27"/>
          <w:szCs w:val="27"/>
          <w:lang w:eastAsia="en-IN"/>
        </w:rPr>
      </w:pPr>
      <w:r w:rsidRPr="00A83BD7">
        <w:rPr>
          <w:rFonts w:ascii="Arial" w:eastAsia="Times New Roman" w:hAnsi="Arial" w:cs="Arial"/>
          <w:b/>
          <w:bCs/>
          <w:color w:val="222222"/>
          <w:sz w:val="27"/>
          <w:szCs w:val="27"/>
          <w:lang w:eastAsia="en-IN"/>
        </w:rPr>
        <w:t xml:space="preserve">Checking the </w:t>
      </w:r>
      <w:proofErr w:type="spellStart"/>
      <w:r w:rsidRPr="00A83BD7">
        <w:rPr>
          <w:rFonts w:ascii="Arial" w:eastAsia="Times New Roman" w:hAnsi="Arial" w:cs="Arial"/>
          <w:b/>
          <w:bCs/>
          <w:color w:val="222222"/>
          <w:sz w:val="27"/>
          <w:szCs w:val="27"/>
          <w:lang w:eastAsia="en-IN"/>
        </w:rPr>
        <w:t>Additional_info</w:t>
      </w:r>
      <w:proofErr w:type="spellEnd"/>
      <w:r w:rsidRPr="00A83BD7">
        <w:rPr>
          <w:rFonts w:ascii="Arial" w:eastAsia="Times New Roman" w:hAnsi="Arial" w:cs="Arial"/>
          <w:b/>
          <w:bCs/>
          <w:color w:val="222222"/>
          <w:sz w:val="27"/>
          <w:szCs w:val="27"/>
          <w:lang w:eastAsia="en-IN"/>
        </w:rPr>
        <w:t xml:space="preserve"> column and having the count of unique types of values.</w:t>
      </w:r>
    </w:p>
    <w:p w:rsidR="00A83BD7" w:rsidRPr="00A83BD7" w:rsidRDefault="00A83BD7" w:rsidP="00A83BD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4"/>
          <w:szCs w:val="24"/>
          <w:lang w:eastAsia="en-IN"/>
        </w:rPr>
      </w:pPr>
      <w:proofErr w:type="spellStart"/>
      <w:r w:rsidRPr="00A83BD7">
        <w:rPr>
          <w:rFonts w:ascii="Consolas" w:eastAsia="Times New Roman" w:hAnsi="Consolas" w:cs="Courier New"/>
          <w:color w:val="212529"/>
          <w:sz w:val="24"/>
          <w:szCs w:val="24"/>
          <w:lang w:eastAsia="en-IN"/>
        </w:rPr>
        <w:t>train_</w:t>
      </w:r>
      <w:proofErr w:type="gramStart"/>
      <w:r w:rsidRPr="00A83BD7">
        <w:rPr>
          <w:rFonts w:ascii="Consolas" w:eastAsia="Times New Roman" w:hAnsi="Consolas" w:cs="Courier New"/>
          <w:color w:val="212529"/>
          <w:sz w:val="24"/>
          <w:szCs w:val="24"/>
          <w:lang w:eastAsia="en-IN"/>
        </w:rPr>
        <w:t>df</w:t>
      </w:r>
      <w:proofErr w:type="spellEnd"/>
      <w:r w:rsidRPr="00A83BD7">
        <w:rPr>
          <w:rFonts w:ascii="Consolas" w:eastAsia="Times New Roman" w:hAnsi="Consolas" w:cs="Courier New"/>
          <w:color w:val="212529"/>
          <w:sz w:val="24"/>
          <w:szCs w:val="24"/>
          <w:lang w:eastAsia="en-IN"/>
        </w:rPr>
        <w:t>[</w:t>
      </w:r>
      <w:proofErr w:type="gramEnd"/>
      <w:r w:rsidRPr="00A83BD7">
        <w:rPr>
          <w:rFonts w:ascii="Consolas" w:eastAsia="Times New Roman" w:hAnsi="Consolas" w:cs="Courier New"/>
          <w:color w:val="212529"/>
          <w:sz w:val="24"/>
          <w:szCs w:val="24"/>
          <w:lang w:eastAsia="en-IN"/>
        </w:rPr>
        <w:t>"</w:t>
      </w:r>
      <w:proofErr w:type="spellStart"/>
      <w:r w:rsidRPr="00A83BD7">
        <w:rPr>
          <w:rFonts w:ascii="Consolas" w:eastAsia="Times New Roman" w:hAnsi="Consolas" w:cs="Courier New"/>
          <w:color w:val="212529"/>
          <w:sz w:val="24"/>
          <w:szCs w:val="24"/>
          <w:lang w:eastAsia="en-IN"/>
        </w:rPr>
        <w:t>Additional_Info</w:t>
      </w:r>
      <w:proofErr w:type="spellEnd"/>
      <w:r w:rsidRPr="00A83BD7">
        <w:rPr>
          <w:rFonts w:ascii="Consolas" w:eastAsia="Times New Roman" w:hAnsi="Consolas" w:cs="Courier New"/>
          <w:color w:val="212529"/>
          <w:sz w:val="24"/>
          <w:szCs w:val="24"/>
          <w:lang w:eastAsia="en-IN"/>
        </w:rPr>
        <w:t>"].</w:t>
      </w:r>
      <w:proofErr w:type="spellStart"/>
      <w:r w:rsidRPr="00A83BD7">
        <w:rPr>
          <w:rFonts w:ascii="Consolas" w:eastAsia="Times New Roman" w:hAnsi="Consolas" w:cs="Courier New"/>
          <w:color w:val="212529"/>
          <w:sz w:val="24"/>
          <w:szCs w:val="24"/>
          <w:lang w:eastAsia="en-IN"/>
        </w:rPr>
        <w:t>value_counts</w:t>
      </w:r>
      <w:proofErr w:type="spellEnd"/>
      <w:r w:rsidRPr="00A83BD7">
        <w:rPr>
          <w:rFonts w:ascii="Consolas" w:eastAsia="Times New Roman" w:hAnsi="Consolas" w:cs="Courier New"/>
          <w:color w:val="212529"/>
          <w:sz w:val="24"/>
          <w:szCs w:val="24"/>
          <w:lang w:eastAsia="en-IN"/>
        </w:rPr>
        <w:t>()</w:t>
      </w:r>
    </w:p>
    <w:p w:rsidR="00A83BD7" w:rsidRPr="00A83BD7" w:rsidRDefault="00A83BD7" w:rsidP="00A83BD7">
      <w:pPr>
        <w:shd w:val="clear" w:color="auto" w:fill="FFFFFF"/>
        <w:spacing w:after="100" w:afterAutospacing="1" w:line="495" w:lineRule="atLeast"/>
        <w:jc w:val="both"/>
        <w:rPr>
          <w:rFonts w:ascii="Arial" w:eastAsia="Times New Roman" w:hAnsi="Arial" w:cs="Arial"/>
          <w:color w:val="222222"/>
          <w:sz w:val="27"/>
          <w:szCs w:val="27"/>
          <w:lang w:eastAsia="en-IN"/>
        </w:rPr>
      </w:pPr>
      <w:r w:rsidRPr="00A83BD7">
        <w:rPr>
          <w:rFonts w:ascii="Arial" w:eastAsia="Times New Roman" w:hAnsi="Arial" w:cs="Arial"/>
          <w:b/>
          <w:bCs/>
          <w:color w:val="222222"/>
          <w:sz w:val="27"/>
          <w:szCs w:val="27"/>
          <w:lang w:eastAsia="en-IN"/>
        </w:rPr>
        <w:t>Output:</w:t>
      </w:r>
    </w:p>
    <w:p w:rsidR="00A83BD7" w:rsidRPr="00A83BD7" w:rsidRDefault="00A83BD7" w:rsidP="00A83BD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4"/>
          <w:szCs w:val="24"/>
          <w:lang w:eastAsia="en-IN"/>
        </w:rPr>
      </w:pPr>
      <w:r w:rsidRPr="00A83BD7">
        <w:rPr>
          <w:rFonts w:ascii="Consolas" w:eastAsia="Times New Roman" w:hAnsi="Consolas" w:cs="Courier New"/>
          <w:color w:val="212529"/>
          <w:sz w:val="24"/>
          <w:szCs w:val="24"/>
          <w:lang w:eastAsia="en-IN"/>
        </w:rPr>
        <w:t>No info                         8182</w:t>
      </w:r>
    </w:p>
    <w:p w:rsidR="00A83BD7" w:rsidRPr="00A83BD7" w:rsidRDefault="00A83BD7" w:rsidP="00A83BD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4"/>
          <w:szCs w:val="24"/>
          <w:lang w:eastAsia="en-IN"/>
        </w:rPr>
      </w:pPr>
      <w:r w:rsidRPr="00A83BD7">
        <w:rPr>
          <w:rFonts w:ascii="Consolas" w:eastAsia="Times New Roman" w:hAnsi="Consolas" w:cs="Courier New"/>
          <w:color w:val="212529"/>
          <w:sz w:val="24"/>
          <w:szCs w:val="24"/>
          <w:lang w:eastAsia="en-IN"/>
        </w:rPr>
        <w:lastRenderedPageBreak/>
        <w:t>In-flight meal not included     1926</w:t>
      </w:r>
    </w:p>
    <w:p w:rsidR="00A83BD7" w:rsidRPr="00A83BD7" w:rsidRDefault="00A83BD7" w:rsidP="00A83BD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4"/>
          <w:szCs w:val="24"/>
          <w:lang w:eastAsia="en-IN"/>
        </w:rPr>
      </w:pPr>
      <w:r w:rsidRPr="00A83BD7">
        <w:rPr>
          <w:rFonts w:ascii="Consolas" w:eastAsia="Times New Roman" w:hAnsi="Consolas" w:cs="Courier New"/>
          <w:color w:val="212529"/>
          <w:sz w:val="24"/>
          <w:szCs w:val="24"/>
          <w:lang w:eastAsia="en-IN"/>
        </w:rPr>
        <w:t>No check-in baggage included     318</w:t>
      </w:r>
    </w:p>
    <w:p w:rsidR="00A83BD7" w:rsidRPr="00A83BD7" w:rsidRDefault="00A83BD7" w:rsidP="00A83BD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4"/>
          <w:szCs w:val="24"/>
          <w:lang w:eastAsia="en-IN"/>
        </w:rPr>
      </w:pPr>
      <w:r w:rsidRPr="00A83BD7">
        <w:rPr>
          <w:rFonts w:ascii="Consolas" w:eastAsia="Times New Roman" w:hAnsi="Consolas" w:cs="Courier New"/>
          <w:color w:val="212529"/>
          <w:sz w:val="24"/>
          <w:szCs w:val="24"/>
          <w:lang w:eastAsia="en-IN"/>
        </w:rPr>
        <w:t>1 Long layover                    19</w:t>
      </w:r>
    </w:p>
    <w:p w:rsidR="00A83BD7" w:rsidRPr="00A83BD7" w:rsidRDefault="00A83BD7" w:rsidP="00A83BD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4"/>
          <w:szCs w:val="24"/>
          <w:lang w:eastAsia="en-IN"/>
        </w:rPr>
      </w:pPr>
      <w:r w:rsidRPr="00A83BD7">
        <w:rPr>
          <w:rFonts w:ascii="Consolas" w:eastAsia="Times New Roman" w:hAnsi="Consolas" w:cs="Courier New"/>
          <w:color w:val="212529"/>
          <w:sz w:val="24"/>
          <w:szCs w:val="24"/>
          <w:lang w:eastAsia="en-IN"/>
        </w:rPr>
        <w:t>Change airports                    7</w:t>
      </w:r>
    </w:p>
    <w:p w:rsidR="00A83BD7" w:rsidRPr="00A83BD7" w:rsidRDefault="00A83BD7" w:rsidP="00A83BD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4"/>
          <w:szCs w:val="24"/>
          <w:lang w:eastAsia="en-IN"/>
        </w:rPr>
      </w:pPr>
      <w:r w:rsidRPr="00A83BD7">
        <w:rPr>
          <w:rFonts w:ascii="Consolas" w:eastAsia="Times New Roman" w:hAnsi="Consolas" w:cs="Courier New"/>
          <w:color w:val="212529"/>
          <w:sz w:val="24"/>
          <w:szCs w:val="24"/>
          <w:lang w:eastAsia="en-IN"/>
        </w:rPr>
        <w:t>Business class                     4</w:t>
      </w:r>
    </w:p>
    <w:p w:rsidR="00A83BD7" w:rsidRPr="00A83BD7" w:rsidRDefault="00A83BD7" w:rsidP="00A83BD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4"/>
          <w:szCs w:val="24"/>
          <w:lang w:eastAsia="en-IN"/>
        </w:rPr>
      </w:pPr>
      <w:r w:rsidRPr="00A83BD7">
        <w:rPr>
          <w:rFonts w:ascii="Consolas" w:eastAsia="Times New Roman" w:hAnsi="Consolas" w:cs="Courier New"/>
          <w:color w:val="212529"/>
          <w:sz w:val="24"/>
          <w:szCs w:val="24"/>
          <w:lang w:eastAsia="en-IN"/>
        </w:rPr>
        <w:t>No Info                            3</w:t>
      </w:r>
    </w:p>
    <w:p w:rsidR="00A83BD7" w:rsidRPr="00A83BD7" w:rsidRDefault="00A83BD7" w:rsidP="00A83BD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4"/>
          <w:szCs w:val="24"/>
          <w:lang w:eastAsia="en-IN"/>
        </w:rPr>
      </w:pPr>
      <w:r w:rsidRPr="00A83BD7">
        <w:rPr>
          <w:rFonts w:ascii="Consolas" w:eastAsia="Times New Roman" w:hAnsi="Consolas" w:cs="Courier New"/>
          <w:color w:val="212529"/>
          <w:sz w:val="24"/>
          <w:szCs w:val="24"/>
          <w:lang w:eastAsia="en-IN"/>
        </w:rPr>
        <w:t>1 Short layover                    1</w:t>
      </w:r>
    </w:p>
    <w:p w:rsidR="00A83BD7" w:rsidRPr="00A83BD7" w:rsidRDefault="00A83BD7" w:rsidP="00A83BD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4"/>
          <w:szCs w:val="24"/>
          <w:lang w:eastAsia="en-IN"/>
        </w:rPr>
      </w:pPr>
      <w:r w:rsidRPr="00A83BD7">
        <w:rPr>
          <w:rFonts w:ascii="Consolas" w:eastAsia="Times New Roman" w:hAnsi="Consolas" w:cs="Courier New"/>
          <w:color w:val="212529"/>
          <w:sz w:val="24"/>
          <w:szCs w:val="24"/>
          <w:lang w:eastAsia="en-IN"/>
        </w:rPr>
        <w:t>2 Long layover                     1</w:t>
      </w:r>
    </w:p>
    <w:p w:rsidR="00A83BD7" w:rsidRPr="00A83BD7" w:rsidRDefault="00A83BD7" w:rsidP="00A83BD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4"/>
          <w:szCs w:val="24"/>
          <w:lang w:eastAsia="en-IN"/>
        </w:rPr>
      </w:pPr>
      <w:r w:rsidRPr="00A83BD7">
        <w:rPr>
          <w:rFonts w:ascii="Consolas" w:eastAsia="Times New Roman" w:hAnsi="Consolas" w:cs="Courier New"/>
          <w:color w:val="212529"/>
          <w:sz w:val="24"/>
          <w:szCs w:val="24"/>
          <w:lang w:eastAsia="en-IN"/>
        </w:rPr>
        <w:t>Red-eye flight                     1</w:t>
      </w:r>
    </w:p>
    <w:p w:rsidR="00A83BD7" w:rsidRPr="00A83BD7" w:rsidRDefault="00A83BD7" w:rsidP="00A83BD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4"/>
          <w:szCs w:val="24"/>
          <w:lang w:eastAsia="en-IN"/>
        </w:rPr>
      </w:pPr>
      <w:r w:rsidRPr="00A83BD7">
        <w:rPr>
          <w:rFonts w:ascii="Consolas" w:eastAsia="Times New Roman" w:hAnsi="Consolas" w:cs="Courier New"/>
          <w:color w:val="212529"/>
          <w:sz w:val="24"/>
          <w:szCs w:val="24"/>
          <w:lang w:eastAsia="en-IN"/>
        </w:rPr>
        <w:t xml:space="preserve">Name: </w:t>
      </w:r>
      <w:proofErr w:type="spellStart"/>
      <w:r w:rsidRPr="00A83BD7">
        <w:rPr>
          <w:rFonts w:ascii="Consolas" w:eastAsia="Times New Roman" w:hAnsi="Consolas" w:cs="Courier New"/>
          <w:color w:val="212529"/>
          <w:sz w:val="24"/>
          <w:szCs w:val="24"/>
          <w:lang w:eastAsia="en-IN"/>
        </w:rPr>
        <w:t>Additional_Info</w:t>
      </w:r>
      <w:proofErr w:type="spellEnd"/>
      <w:r w:rsidRPr="00A83BD7">
        <w:rPr>
          <w:rFonts w:ascii="Consolas" w:eastAsia="Times New Roman" w:hAnsi="Consolas" w:cs="Courier New"/>
          <w:color w:val="212529"/>
          <w:sz w:val="24"/>
          <w:szCs w:val="24"/>
          <w:lang w:eastAsia="en-IN"/>
        </w:rPr>
        <w:t xml:space="preserve">, </w:t>
      </w:r>
      <w:proofErr w:type="spellStart"/>
      <w:r w:rsidRPr="00A83BD7">
        <w:rPr>
          <w:rFonts w:ascii="Consolas" w:eastAsia="Times New Roman" w:hAnsi="Consolas" w:cs="Courier New"/>
          <w:color w:val="212529"/>
          <w:sz w:val="24"/>
          <w:szCs w:val="24"/>
          <w:lang w:eastAsia="en-IN"/>
        </w:rPr>
        <w:t>dtype</w:t>
      </w:r>
      <w:proofErr w:type="spellEnd"/>
      <w:r w:rsidRPr="00A83BD7">
        <w:rPr>
          <w:rFonts w:ascii="Consolas" w:eastAsia="Times New Roman" w:hAnsi="Consolas" w:cs="Courier New"/>
          <w:color w:val="212529"/>
          <w:sz w:val="24"/>
          <w:szCs w:val="24"/>
          <w:lang w:eastAsia="en-IN"/>
        </w:rPr>
        <w:t>: int64</w:t>
      </w:r>
    </w:p>
    <w:p w:rsidR="00A83BD7" w:rsidRPr="00A83BD7" w:rsidRDefault="00A83BD7" w:rsidP="00A83BD7">
      <w:pPr>
        <w:shd w:val="clear" w:color="auto" w:fill="FFFFFF"/>
        <w:spacing w:after="100" w:afterAutospacing="1" w:line="495" w:lineRule="atLeast"/>
        <w:jc w:val="both"/>
        <w:rPr>
          <w:rFonts w:ascii="Arial" w:eastAsia="Times New Roman" w:hAnsi="Arial" w:cs="Arial"/>
          <w:color w:val="222222"/>
          <w:sz w:val="27"/>
          <w:szCs w:val="27"/>
          <w:lang w:eastAsia="en-IN"/>
        </w:rPr>
      </w:pPr>
      <w:r w:rsidRPr="00A83BD7">
        <w:rPr>
          <w:rFonts w:ascii="Arial" w:eastAsia="Times New Roman" w:hAnsi="Arial" w:cs="Arial"/>
          <w:b/>
          <w:bCs/>
          <w:color w:val="222222"/>
          <w:sz w:val="27"/>
          <w:szCs w:val="27"/>
          <w:lang w:eastAsia="en-IN"/>
        </w:rPr>
        <w:t>Checking the different Airlines</w:t>
      </w:r>
    </w:p>
    <w:p w:rsidR="00A83BD7" w:rsidRPr="00A83BD7" w:rsidRDefault="00A83BD7" w:rsidP="00A83BD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4"/>
          <w:szCs w:val="24"/>
          <w:lang w:eastAsia="en-IN"/>
        </w:rPr>
      </w:pPr>
      <w:proofErr w:type="spellStart"/>
      <w:r w:rsidRPr="00A83BD7">
        <w:rPr>
          <w:rFonts w:ascii="Consolas" w:eastAsia="Times New Roman" w:hAnsi="Consolas" w:cs="Courier New"/>
          <w:color w:val="212529"/>
          <w:sz w:val="24"/>
          <w:szCs w:val="24"/>
          <w:lang w:eastAsia="en-IN"/>
        </w:rPr>
        <w:t>train_</w:t>
      </w:r>
      <w:proofErr w:type="gramStart"/>
      <w:r w:rsidRPr="00A83BD7">
        <w:rPr>
          <w:rFonts w:ascii="Consolas" w:eastAsia="Times New Roman" w:hAnsi="Consolas" w:cs="Courier New"/>
          <w:color w:val="212529"/>
          <w:sz w:val="24"/>
          <w:szCs w:val="24"/>
          <w:lang w:eastAsia="en-IN"/>
        </w:rPr>
        <w:t>df</w:t>
      </w:r>
      <w:proofErr w:type="spellEnd"/>
      <w:r w:rsidRPr="00A83BD7">
        <w:rPr>
          <w:rFonts w:ascii="Consolas" w:eastAsia="Times New Roman" w:hAnsi="Consolas" w:cs="Courier New"/>
          <w:color w:val="212529"/>
          <w:sz w:val="24"/>
          <w:szCs w:val="24"/>
          <w:lang w:eastAsia="en-IN"/>
        </w:rPr>
        <w:t>[</w:t>
      </w:r>
      <w:proofErr w:type="gramEnd"/>
      <w:r w:rsidRPr="00A83BD7">
        <w:rPr>
          <w:rFonts w:ascii="Consolas" w:eastAsia="Times New Roman" w:hAnsi="Consolas" w:cs="Courier New"/>
          <w:color w:val="212529"/>
          <w:sz w:val="24"/>
          <w:szCs w:val="24"/>
          <w:lang w:eastAsia="en-IN"/>
        </w:rPr>
        <w:t>"Airline"].unique()</w:t>
      </w:r>
    </w:p>
    <w:p w:rsidR="00A83BD7" w:rsidRPr="00A83BD7" w:rsidRDefault="00A83BD7" w:rsidP="00A83BD7">
      <w:pPr>
        <w:shd w:val="clear" w:color="auto" w:fill="FFFFFF"/>
        <w:spacing w:after="100" w:afterAutospacing="1" w:line="495" w:lineRule="atLeast"/>
        <w:jc w:val="both"/>
        <w:rPr>
          <w:rFonts w:ascii="Arial" w:eastAsia="Times New Roman" w:hAnsi="Arial" w:cs="Arial"/>
          <w:color w:val="222222"/>
          <w:sz w:val="27"/>
          <w:szCs w:val="27"/>
          <w:lang w:eastAsia="en-IN"/>
        </w:rPr>
      </w:pPr>
      <w:r w:rsidRPr="00A83BD7">
        <w:rPr>
          <w:rFonts w:ascii="Arial" w:eastAsia="Times New Roman" w:hAnsi="Arial" w:cs="Arial"/>
          <w:b/>
          <w:bCs/>
          <w:color w:val="222222"/>
          <w:sz w:val="27"/>
          <w:szCs w:val="27"/>
          <w:lang w:eastAsia="en-IN"/>
        </w:rPr>
        <w:t>Output:</w:t>
      </w:r>
    </w:p>
    <w:p w:rsidR="00A83BD7" w:rsidRPr="00A83BD7" w:rsidRDefault="00A83BD7" w:rsidP="00A83BD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4"/>
          <w:szCs w:val="24"/>
          <w:lang w:eastAsia="en-IN"/>
        </w:rPr>
      </w:pPr>
      <w:proofErr w:type="gramStart"/>
      <w:r w:rsidRPr="00A83BD7">
        <w:rPr>
          <w:rFonts w:ascii="Consolas" w:eastAsia="Times New Roman" w:hAnsi="Consolas" w:cs="Courier New"/>
          <w:color w:val="212529"/>
          <w:sz w:val="24"/>
          <w:szCs w:val="24"/>
          <w:lang w:eastAsia="en-IN"/>
        </w:rPr>
        <w:t>array(</w:t>
      </w:r>
      <w:proofErr w:type="gramEnd"/>
      <w:r w:rsidRPr="00A83BD7">
        <w:rPr>
          <w:rFonts w:ascii="Consolas" w:eastAsia="Times New Roman" w:hAnsi="Consolas" w:cs="Courier New"/>
          <w:color w:val="212529"/>
          <w:sz w:val="24"/>
          <w:szCs w:val="24"/>
          <w:lang w:eastAsia="en-IN"/>
        </w:rPr>
        <w:t>['</w:t>
      </w:r>
      <w:proofErr w:type="spellStart"/>
      <w:r w:rsidRPr="00A83BD7">
        <w:rPr>
          <w:rFonts w:ascii="Consolas" w:eastAsia="Times New Roman" w:hAnsi="Consolas" w:cs="Courier New"/>
          <w:color w:val="212529"/>
          <w:sz w:val="24"/>
          <w:szCs w:val="24"/>
          <w:lang w:eastAsia="en-IN"/>
        </w:rPr>
        <w:t>IndiGo</w:t>
      </w:r>
      <w:proofErr w:type="spellEnd"/>
      <w:r w:rsidRPr="00A83BD7">
        <w:rPr>
          <w:rFonts w:ascii="Consolas" w:eastAsia="Times New Roman" w:hAnsi="Consolas" w:cs="Courier New"/>
          <w:color w:val="212529"/>
          <w:sz w:val="24"/>
          <w:szCs w:val="24"/>
          <w:lang w:eastAsia="en-IN"/>
        </w:rPr>
        <w:t>', 'Air India', 'Jet Airways', '</w:t>
      </w:r>
      <w:proofErr w:type="spellStart"/>
      <w:r w:rsidRPr="00A83BD7">
        <w:rPr>
          <w:rFonts w:ascii="Consolas" w:eastAsia="Times New Roman" w:hAnsi="Consolas" w:cs="Courier New"/>
          <w:color w:val="212529"/>
          <w:sz w:val="24"/>
          <w:szCs w:val="24"/>
          <w:lang w:eastAsia="en-IN"/>
        </w:rPr>
        <w:t>SpiceJet</w:t>
      </w:r>
      <w:proofErr w:type="spellEnd"/>
      <w:r w:rsidRPr="00A83BD7">
        <w:rPr>
          <w:rFonts w:ascii="Consolas" w:eastAsia="Times New Roman" w:hAnsi="Consolas" w:cs="Courier New"/>
          <w:color w:val="212529"/>
          <w:sz w:val="24"/>
          <w:szCs w:val="24"/>
          <w:lang w:eastAsia="en-IN"/>
        </w:rPr>
        <w:t>',</w:t>
      </w:r>
    </w:p>
    <w:p w:rsidR="00A83BD7" w:rsidRPr="00A83BD7" w:rsidRDefault="00A83BD7" w:rsidP="00A83BD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4"/>
          <w:szCs w:val="24"/>
          <w:lang w:eastAsia="en-IN"/>
        </w:rPr>
      </w:pPr>
      <w:r w:rsidRPr="00A83BD7">
        <w:rPr>
          <w:rFonts w:ascii="Consolas" w:eastAsia="Times New Roman" w:hAnsi="Consolas" w:cs="Courier New"/>
          <w:color w:val="212529"/>
          <w:sz w:val="24"/>
          <w:szCs w:val="24"/>
          <w:lang w:eastAsia="en-IN"/>
        </w:rPr>
        <w:t xml:space="preserve">       'Multiple carriers', '</w:t>
      </w:r>
      <w:proofErr w:type="spellStart"/>
      <w:r w:rsidRPr="00A83BD7">
        <w:rPr>
          <w:rFonts w:ascii="Consolas" w:eastAsia="Times New Roman" w:hAnsi="Consolas" w:cs="Courier New"/>
          <w:color w:val="212529"/>
          <w:sz w:val="24"/>
          <w:szCs w:val="24"/>
          <w:lang w:eastAsia="en-IN"/>
        </w:rPr>
        <w:t>GoAir</w:t>
      </w:r>
      <w:proofErr w:type="spellEnd"/>
      <w:r w:rsidRPr="00A83BD7">
        <w:rPr>
          <w:rFonts w:ascii="Consolas" w:eastAsia="Times New Roman" w:hAnsi="Consolas" w:cs="Courier New"/>
          <w:color w:val="212529"/>
          <w:sz w:val="24"/>
          <w:szCs w:val="24"/>
          <w:lang w:eastAsia="en-IN"/>
        </w:rPr>
        <w:t>', '</w:t>
      </w:r>
      <w:proofErr w:type="spellStart"/>
      <w:r w:rsidRPr="00A83BD7">
        <w:rPr>
          <w:rFonts w:ascii="Consolas" w:eastAsia="Times New Roman" w:hAnsi="Consolas" w:cs="Courier New"/>
          <w:color w:val="212529"/>
          <w:sz w:val="24"/>
          <w:szCs w:val="24"/>
          <w:lang w:eastAsia="en-IN"/>
        </w:rPr>
        <w:t>Vistara</w:t>
      </w:r>
      <w:proofErr w:type="spellEnd"/>
      <w:r w:rsidRPr="00A83BD7">
        <w:rPr>
          <w:rFonts w:ascii="Consolas" w:eastAsia="Times New Roman" w:hAnsi="Consolas" w:cs="Courier New"/>
          <w:color w:val="212529"/>
          <w:sz w:val="24"/>
          <w:szCs w:val="24"/>
          <w:lang w:eastAsia="en-IN"/>
        </w:rPr>
        <w:t>', 'Air Asia',</w:t>
      </w:r>
    </w:p>
    <w:p w:rsidR="00A83BD7" w:rsidRPr="00A83BD7" w:rsidRDefault="00A83BD7" w:rsidP="00A83BD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4"/>
          <w:szCs w:val="24"/>
          <w:lang w:eastAsia="en-IN"/>
        </w:rPr>
      </w:pPr>
      <w:r w:rsidRPr="00A83BD7">
        <w:rPr>
          <w:rFonts w:ascii="Consolas" w:eastAsia="Times New Roman" w:hAnsi="Consolas" w:cs="Courier New"/>
          <w:color w:val="212529"/>
          <w:sz w:val="24"/>
          <w:szCs w:val="24"/>
          <w:lang w:eastAsia="en-IN"/>
        </w:rPr>
        <w:t xml:space="preserve">       '</w:t>
      </w:r>
      <w:proofErr w:type="spellStart"/>
      <w:r w:rsidRPr="00A83BD7">
        <w:rPr>
          <w:rFonts w:ascii="Consolas" w:eastAsia="Times New Roman" w:hAnsi="Consolas" w:cs="Courier New"/>
          <w:color w:val="212529"/>
          <w:sz w:val="24"/>
          <w:szCs w:val="24"/>
          <w:lang w:eastAsia="en-IN"/>
        </w:rPr>
        <w:t>Vistara</w:t>
      </w:r>
      <w:proofErr w:type="spellEnd"/>
      <w:r w:rsidRPr="00A83BD7">
        <w:rPr>
          <w:rFonts w:ascii="Consolas" w:eastAsia="Times New Roman" w:hAnsi="Consolas" w:cs="Courier New"/>
          <w:color w:val="212529"/>
          <w:sz w:val="24"/>
          <w:szCs w:val="24"/>
          <w:lang w:eastAsia="en-IN"/>
        </w:rPr>
        <w:t xml:space="preserve"> Premium economy', 'Jet Airways Business',</w:t>
      </w:r>
    </w:p>
    <w:p w:rsidR="00A83BD7" w:rsidRPr="00A83BD7" w:rsidRDefault="00A83BD7" w:rsidP="00A83BD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4"/>
          <w:szCs w:val="24"/>
          <w:lang w:eastAsia="en-IN"/>
        </w:rPr>
      </w:pPr>
      <w:r w:rsidRPr="00A83BD7">
        <w:rPr>
          <w:rFonts w:ascii="Consolas" w:eastAsia="Times New Roman" w:hAnsi="Consolas" w:cs="Courier New"/>
          <w:color w:val="212529"/>
          <w:sz w:val="24"/>
          <w:szCs w:val="24"/>
          <w:lang w:eastAsia="en-IN"/>
        </w:rPr>
        <w:t xml:space="preserve">       'Multiple carriers Premium economy', '</w:t>
      </w:r>
      <w:proofErr w:type="spellStart"/>
      <w:r w:rsidRPr="00A83BD7">
        <w:rPr>
          <w:rFonts w:ascii="Consolas" w:eastAsia="Times New Roman" w:hAnsi="Consolas" w:cs="Courier New"/>
          <w:color w:val="212529"/>
          <w:sz w:val="24"/>
          <w:szCs w:val="24"/>
          <w:lang w:eastAsia="en-IN"/>
        </w:rPr>
        <w:t>Trujet</w:t>
      </w:r>
      <w:proofErr w:type="spellEnd"/>
      <w:r w:rsidRPr="00A83BD7">
        <w:rPr>
          <w:rFonts w:ascii="Consolas" w:eastAsia="Times New Roman" w:hAnsi="Consolas" w:cs="Courier New"/>
          <w:color w:val="212529"/>
          <w:sz w:val="24"/>
          <w:szCs w:val="24"/>
          <w:lang w:eastAsia="en-IN"/>
        </w:rPr>
        <w:t xml:space="preserve">'], </w:t>
      </w:r>
      <w:proofErr w:type="spellStart"/>
      <w:r w:rsidRPr="00A83BD7">
        <w:rPr>
          <w:rFonts w:ascii="Consolas" w:eastAsia="Times New Roman" w:hAnsi="Consolas" w:cs="Courier New"/>
          <w:color w:val="212529"/>
          <w:sz w:val="24"/>
          <w:szCs w:val="24"/>
          <w:lang w:eastAsia="en-IN"/>
        </w:rPr>
        <w:t>dtype</w:t>
      </w:r>
      <w:proofErr w:type="spellEnd"/>
      <w:r w:rsidRPr="00A83BD7">
        <w:rPr>
          <w:rFonts w:ascii="Consolas" w:eastAsia="Times New Roman" w:hAnsi="Consolas" w:cs="Courier New"/>
          <w:color w:val="212529"/>
          <w:sz w:val="24"/>
          <w:szCs w:val="24"/>
          <w:lang w:eastAsia="en-IN"/>
        </w:rPr>
        <w:t>=object)</w:t>
      </w:r>
    </w:p>
    <w:p w:rsidR="00A83BD7" w:rsidRPr="00A83BD7" w:rsidRDefault="00A83BD7" w:rsidP="00A83BD7">
      <w:pPr>
        <w:shd w:val="clear" w:color="auto" w:fill="FFFFFF"/>
        <w:spacing w:after="100" w:afterAutospacing="1" w:line="495" w:lineRule="atLeast"/>
        <w:jc w:val="both"/>
        <w:rPr>
          <w:rFonts w:ascii="Arial" w:eastAsia="Times New Roman" w:hAnsi="Arial" w:cs="Arial"/>
          <w:color w:val="222222"/>
          <w:sz w:val="27"/>
          <w:szCs w:val="27"/>
          <w:lang w:eastAsia="en-IN"/>
        </w:rPr>
      </w:pPr>
      <w:r w:rsidRPr="00A83BD7">
        <w:rPr>
          <w:rFonts w:ascii="Arial" w:eastAsia="Times New Roman" w:hAnsi="Arial" w:cs="Arial"/>
          <w:b/>
          <w:bCs/>
          <w:color w:val="222222"/>
          <w:sz w:val="27"/>
          <w:szCs w:val="27"/>
          <w:lang w:eastAsia="en-IN"/>
        </w:rPr>
        <w:t>Checking the different Airline Routes</w:t>
      </w:r>
    </w:p>
    <w:p w:rsidR="00A83BD7" w:rsidRPr="00A83BD7" w:rsidRDefault="00A83BD7" w:rsidP="00A83BD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4"/>
          <w:szCs w:val="24"/>
          <w:lang w:eastAsia="en-IN"/>
        </w:rPr>
      </w:pPr>
      <w:proofErr w:type="spellStart"/>
      <w:r w:rsidRPr="00A83BD7">
        <w:rPr>
          <w:rFonts w:ascii="Consolas" w:eastAsia="Times New Roman" w:hAnsi="Consolas" w:cs="Courier New"/>
          <w:color w:val="212529"/>
          <w:sz w:val="24"/>
          <w:szCs w:val="24"/>
          <w:lang w:eastAsia="en-IN"/>
        </w:rPr>
        <w:t>train_</w:t>
      </w:r>
      <w:proofErr w:type="gramStart"/>
      <w:r w:rsidRPr="00A83BD7">
        <w:rPr>
          <w:rFonts w:ascii="Consolas" w:eastAsia="Times New Roman" w:hAnsi="Consolas" w:cs="Courier New"/>
          <w:color w:val="212529"/>
          <w:sz w:val="24"/>
          <w:szCs w:val="24"/>
          <w:lang w:eastAsia="en-IN"/>
        </w:rPr>
        <w:t>df</w:t>
      </w:r>
      <w:proofErr w:type="spellEnd"/>
      <w:r w:rsidRPr="00A83BD7">
        <w:rPr>
          <w:rFonts w:ascii="Consolas" w:eastAsia="Times New Roman" w:hAnsi="Consolas" w:cs="Courier New"/>
          <w:color w:val="212529"/>
          <w:sz w:val="24"/>
          <w:szCs w:val="24"/>
          <w:lang w:eastAsia="en-IN"/>
        </w:rPr>
        <w:t>[</w:t>
      </w:r>
      <w:proofErr w:type="gramEnd"/>
      <w:r w:rsidRPr="00A83BD7">
        <w:rPr>
          <w:rFonts w:ascii="Consolas" w:eastAsia="Times New Roman" w:hAnsi="Consolas" w:cs="Courier New"/>
          <w:color w:val="212529"/>
          <w:sz w:val="24"/>
          <w:szCs w:val="24"/>
          <w:lang w:eastAsia="en-IN"/>
        </w:rPr>
        <w:t>"Route"].unique()</w:t>
      </w:r>
    </w:p>
    <w:p w:rsidR="00A83BD7" w:rsidRDefault="00A83BD7" w:rsidP="00A83BD7"/>
    <w:p w:rsidR="00A83BD7" w:rsidRDefault="00A83BD7" w:rsidP="00A83BD7">
      <w:pPr>
        <w:rPr>
          <w:ins w:id="0" w:author="Unknown"/>
          <w:rFonts w:ascii="Arial" w:hAnsi="Arial" w:cs="Arial"/>
          <w:color w:val="4A4A4A"/>
          <w:shd w:val="clear" w:color="auto" w:fill="FFFFFF"/>
        </w:rPr>
      </w:pPr>
      <w:ins w:id="1" w:author="Unknown">
        <w:r>
          <w:rPr>
            <w:rFonts w:ascii="Arial" w:hAnsi="Arial" w:cs="Arial"/>
            <w:color w:val="4A4A4A"/>
            <w:shd w:val="clear" w:color="auto" w:fill="FFFFFF"/>
          </w:rPr>
          <w:br/>
        </w:r>
      </w:ins>
    </w:p>
    <w:p w:rsidR="00A83BD7" w:rsidRDefault="00A83BD7" w:rsidP="00A83BD7">
      <w:pPr>
        <w:pStyle w:val="NormalWeb"/>
        <w:spacing w:before="0" w:beforeAutospacing="0" w:line="495" w:lineRule="atLeast"/>
        <w:jc w:val="both"/>
        <w:rPr>
          <w:color w:val="222222"/>
          <w:sz w:val="27"/>
          <w:szCs w:val="27"/>
        </w:rPr>
      </w:pPr>
      <w:r>
        <w:rPr>
          <w:color w:val="222222"/>
          <w:sz w:val="27"/>
          <w:szCs w:val="27"/>
        </w:rPr>
        <w:t>This article was published as a part of the </w:t>
      </w:r>
      <w:hyperlink r:id="rId12" w:tgtFrame="_blank" w:history="1">
        <w:r>
          <w:rPr>
            <w:rStyle w:val="Hyperlink"/>
            <w:color w:val="007BFF"/>
            <w:sz w:val="27"/>
            <w:szCs w:val="27"/>
          </w:rPr>
          <w:t xml:space="preserve">Data Science </w:t>
        </w:r>
        <w:proofErr w:type="spellStart"/>
        <w:r>
          <w:rPr>
            <w:rStyle w:val="Hyperlink"/>
            <w:color w:val="007BFF"/>
            <w:sz w:val="27"/>
            <w:szCs w:val="27"/>
          </w:rPr>
          <w:t>Blogathon</w:t>
        </w:r>
        <w:proofErr w:type="spellEnd"/>
      </w:hyperlink>
      <w:r>
        <w:rPr>
          <w:color w:val="222222"/>
          <w:sz w:val="27"/>
          <w:szCs w:val="27"/>
        </w:rPr>
        <w:t>.</w:t>
      </w:r>
    </w:p>
    <w:p w:rsidR="00A83BD7" w:rsidRDefault="00A83BD7" w:rsidP="00A83BD7">
      <w:pPr>
        <w:pStyle w:val="Heading2"/>
        <w:spacing w:before="450"/>
        <w:rPr>
          <w:b w:val="0"/>
          <w:bCs w:val="0"/>
          <w:color w:val="auto"/>
          <w:sz w:val="36"/>
          <w:szCs w:val="36"/>
        </w:rPr>
      </w:pPr>
      <w:r>
        <w:rPr>
          <w:rStyle w:val="comment-highlite"/>
          <w:b w:val="0"/>
          <w:bCs w:val="0"/>
        </w:rPr>
        <w:t>Overview</w:t>
      </w:r>
    </w:p>
    <w:p w:rsidR="00A83BD7" w:rsidRDefault="00A83BD7" w:rsidP="00A83BD7">
      <w:pPr>
        <w:spacing w:after="100" w:afterAutospacing="1" w:line="495" w:lineRule="atLeast"/>
        <w:jc w:val="both"/>
        <w:rPr>
          <w:color w:val="222222"/>
          <w:sz w:val="27"/>
          <w:szCs w:val="27"/>
        </w:rPr>
      </w:pPr>
      <w:r>
        <w:rPr>
          <w:color w:val="222222"/>
          <w:sz w:val="27"/>
          <w:szCs w:val="27"/>
        </w:rPr>
        <w:t>In this article, we will be </w:t>
      </w:r>
      <w:proofErr w:type="spellStart"/>
      <w:r>
        <w:rPr>
          <w:b/>
          <w:bCs/>
          <w:color w:val="222222"/>
          <w:sz w:val="27"/>
          <w:szCs w:val="27"/>
        </w:rPr>
        <w:t>analyzing</w:t>
      </w:r>
      <w:proofErr w:type="spellEnd"/>
      <w:r>
        <w:rPr>
          <w:b/>
          <w:bCs/>
          <w:color w:val="222222"/>
          <w:sz w:val="27"/>
          <w:szCs w:val="27"/>
        </w:rPr>
        <w:t xml:space="preserve"> the flight fare prediction using Machine Learning dataset</w:t>
      </w:r>
      <w:r>
        <w:rPr>
          <w:color w:val="222222"/>
          <w:sz w:val="27"/>
          <w:szCs w:val="27"/>
        </w:rPr>
        <w:t> using essential exploratory data analysis techniques then will </w:t>
      </w:r>
      <w:r>
        <w:rPr>
          <w:b/>
          <w:bCs/>
          <w:color w:val="222222"/>
          <w:sz w:val="27"/>
          <w:szCs w:val="27"/>
        </w:rPr>
        <w:t>draw some predictions about the price of the flight based on some features</w:t>
      </w:r>
      <w:r>
        <w:rPr>
          <w:color w:val="222222"/>
          <w:sz w:val="27"/>
          <w:szCs w:val="27"/>
        </w:rPr>
        <w:t> such as what type of airline it is, what is the arrival time, what is the departure time, what is the duration of the flight, source, destination and more.</w:t>
      </w:r>
    </w:p>
    <w:p w:rsidR="00A83BD7" w:rsidRDefault="00A83BD7" w:rsidP="00A83BD7">
      <w:pPr>
        <w:spacing w:after="0" w:line="240" w:lineRule="auto"/>
        <w:rPr>
          <w:sz w:val="24"/>
          <w:szCs w:val="24"/>
        </w:rPr>
      </w:pPr>
      <w:r>
        <w:rPr>
          <w:noProof/>
          <w:lang w:eastAsia="en-IN"/>
        </w:rPr>
        <w:lastRenderedPageBreak/>
        <w:drawing>
          <wp:inline distT="0" distB="0" distL="0" distR="0">
            <wp:extent cx="5464629" cy="4830876"/>
            <wp:effectExtent l="0" t="0" r="3175" b="8255"/>
            <wp:docPr id="19" name="Picture 19" descr="Prediction Using Machine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rediction Using Machine Learni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465768" cy="4831883"/>
                    </a:xfrm>
                    <a:prstGeom prst="rect">
                      <a:avLst/>
                    </a:prstGeom>
                    <a:noFill/>
                    <a:ln>
                      <a:noFill/>
                    </a:ln>
                  </pic:spPr>
                </pic:pic>
              </a:graphicData>
            </a:graphic>
          </wp:inline>
        </w:drawing>
      </w:r>
      <w:r>
        <w:t>Image source: </w:t>
      </w:r>
      <w:proofErr w:type="spellStart"/>
      <w:r>
        <w:fldChar w:fldCharType="begin"/>
      </w:r>
      <w:r>
        <w:instrText xml:space="preserve"> HYPERLINK "https://wonderfulengineering.com/wp-content/uploads/2014/05/airplane-wallpaper-2.jpg" \t "_blank" </w:instrText>
      </w:r>
      <w:r>
        <w:fldChar w:fldCharType="separate"/>
      </w:r>
      <w:r>
        <w:rPr>
          <w:rStyle w:val="Hyperlink"/>
          <w:color w:val="007BFF"/>
        </w:rPr>
        <w:t>Kaggle</w:t>
      </w:r>
      <w:proofErr w:type="spellEnd"/>
      <w:r>
        <w:fldChar w:fldCharType="end"/>
      </w:r>
    </w:p>
    <w:p w:rsidR="00A83BD7" w:rsidRDefault="00A83BD7" w:rsidP="00A83BD7">
      <w:pPr>
        <w:pStyle w:val="Heading2"/>
        <w:spacing w:before="450"/>
        <w:rPr>
          <w:b w:val="0"/>
          <w:bCs w:val="0"/>
        </w:rPr>
      </w:pPr>
      <w:r>
        <w:rPr>
          <w:b w:val="0"/>
          <w:bCs w:val="0"/>
        </w:rPr>
        <w:t>Takeaways from the blog</w:t>
      </w:r>
    </w:p>
    <w:p w:rsidR="00A83BD7" w:rsidRDefault="00A83BD7" w:rsidP="00A83BD7">
      <w:pPr>
        <w:pStyle w:val="NormalWeb"/>
        <w:spacing w:before="0" w:beforeAutospacing="0" w:line="495" w:lineRule="atLeast"/>
        <w:jc w:val="both"/>
        <w:rPr>
          <w:color w:val="222222"/>
          <w:sz w:val="27"/>
          <w:szCs w:val="27"/>
        </w:rPr>
      </w:pPr>
      <w:r>
        <w:rPr>
          <w:color w:val="222222"/>
          <w:sz w:val="27"/>
          <w:szCs w:val="27"/>
        </w:rPr>
        <w:t>In this article, we do prediction using machine learning which leads to below takeaways:</w:t>
      </w:r>
    </w:p>
    <w:p w:rsidR="00A83BD7" w:rsidRDefault="00A83BD7" w:rsidP="00A83BD7">
      <w:pPr>
        <w:numPr>
          <w:ilvl w:val="0"/>
          <w:numId w:val="1"/>
        </w:numPr>
        <w:spacing w:before="100" w:beforeAutospacing="1" w:after="100" w:afterAutospacing="1" w:line="495" w:lineRule="atLeast"/>
        <w:jc w:val="both"/>
        <w:rPr>
          <w:sz w:val="27"/>
          <w:szCs w:val="27"/>
        </w:rPr>
      </w:pPr>
      <w:r>
        <w:rPr>
          <w:b/>
          <w:bCs/>
          <w:sz w:val="27"/>
          <w:szCs w:val="27"/>
        </w:rPr>
        <w:t>EDA:</w:t>
      </w:r>
      <w:r>
        <w:rPr>
          <w:sz w:val="27"/>
          <w:szCs w:val="27"/>
        </w:rPr>
        <w:t> Learn the complete process of EDA</w:t>
      </w:r>
    </w:p>
    <w:p w:rsidR="00A83BD7" w:rsidRDefault="00A83BD7" w:rsidP="00A83BD7">
      <w:pPr>
        <w:numPr>
          <w:ilvl w:val="0"/>
          <w:numId w:val="1"/>
        </w:numPr>
        <w:spacing w:before="100" w:beforeAutospacing="1" w:after="100" w:afterAutospacing="1" w:line="495" w:lineRule="atLeast"/>
        <w:jc w:val="both"/>
        <w:rPr>
          <w:sz w:val="27"/>
          <w:szCs w:val="27"/>
        </w:rPr>
      </w:pPr>
      <w:r>
        <w:rPr>
          <w:b/>
          <w:bCs/>
          <w:sz w:val="27"/>
          <w:szCs w:val="27"/>
        </w:rPr>
        <w:t>Data analysis:</w:t>
      </w:r>
      <w:r>
        <w:rPr>
          <w:sz w:val="27"/>
          <w:szCs w:val="27"/>
        </w:rPr>
        <w:t> Learn to withdraw some insights from the dataset both mathematically and visualize it.</w:t>
      </w:r>
    </w:p>
    <w:p w:rsidR="00A83BD7" w:rsidRDefault="00A83BD7" w:rsidP="00A83BD7">
      <w:pPr>
        <w:numPr>
          <w:ilvl w:val="0"/>
          <w:numId w:val="1"/>
        </w:numPr>
        <w:spacing w:before="100" w:beforeAutospacing="1" w:after="100" w:afterAutospacing="1" w:line="495" w:lineRule="atLeast"/>
        <w:jc w:val="both"/>
        <w:rPr>
          <w:sz w:val="27"/>
          <w:szCs w:val="27"/>
        </w:rPr>
      </w:pPr>
      <w:r>
        <w:rPr>
          <w:b/>
          <w:bCs/>
          <w:sz w:val="27"/>
          <w:szCs w:val="27"/>
        </w:rPr>
        <w:t>Data visualization:</w:t>
      </w:r>
      <w:r>
        <w:rPr>
          <w:sz w:val="27"/>
          <w:szCs w:val="27"/>
        </w:rPr>
        <w:t> Visualising the data to get better insight from it.</w:t>
      </w:r>
    </w:p>
    <w:p w:rsidR="00A83BD7" w:rsidRDefault="00A83BD7" w:rsidP="00A83BD7">
      <w:pPr>
        <w:numPr>
          <w:ilvl w:val="0"/>
          <w:numId w:val="1"/>
        </w:numPr>
        <w:spacing w:before="100" w:beforeAutospacing="1" w:after="100" w:afterAutospacing="1" w:line="495" w:lineRule="atLeast"/>
        <w:jc w:val="both"/>
        <w:rPr>
          <w:sz w:val="27"/>
          <w:szCs w:val="27"/>
        </w:rPr>
      </w:pPr>
      <w:r>
        <w:rPr>
          <w:b/>
          <w:bCs/>
          <w:sz w:val="27"/>
          <w:szCs w:val="27"/>
        </w:rPr>
        <w:t>Feature engineering:</w:t>
      </w:r>
      <w:r>
        <w:rPr>
          <w:sz w:val="27"/>
          <w:szCs w:val="27"/>
        </w:rPr>
        <w:t> We will also see what kind of stuff we can do in the feature engineering part.</w:t>
      </w:r>
    </w:p>
    <w:p w:rsidR="00A83BD7" w:rsidRDefault="00A83BD7" w:rsidP="00A83BD7">
      <w:pPr>
        <w:pStyle w:val="Heading2"/>
        <w:spacing w:before="450"/>
        <w:rPr>
          <w:b w:val="0"/>
          <w:bCs w:val="0"/>
          <w:sz w:val="36"/>
          <w:szCs w:val="36"/>
        </w:rPr>
      </w:pPr>
      <w:r>
        <w:rPr>
          <w:b w:val="0"/>
          <w:bCs w:val="0"/>
        </w:rPr>
        <w:lastRenderedPageBreak/>
        <w:t>About the dataset</w:t>
      </w:r>
    </w:p>
    <w:p w:rsidR="00A83BD7" w:rsidRDefault="00A83BD7" w:rsidP="00A83BD7">
      <w:pPr>
        <w:numPr>
          <w:ilvl w:val="0"/>
          <w:numId w:val="2"/>
        </w:numPr>
        <w:spacing w:before="100" w:beforeAutospacing="1" w:after="100" w:afterAutospacing="1" w:line="495" w:lineRule="atLeast"/>
        <w:jc w:val="both"/>
        <w:rPr>
          <w:sz w:val="27"/>
          <w:szCs w:val="27"/>
        </w:rPr>
      </w:pPr>
      <w:r>
        <w:rPr>
          <w:b/>
          <w:bCs/>
          <w:sz w:val="27"/>
          <w:szCs w:val="27"/>
        </w:rPr>
        <w:t>Airline:</w:t>
      </w:r>
      <w:r>
        <w:rPr>
          <w:sz w:val="27"/>
          <w:szCs w:val="27"/>
        </w:rPr>
        <w:t> So this column will have all the types of airlines like Indigo, Jet Airways, Air India, and many more.</w:t>
      </w:r>
    </w:p>
    <w:p w:rsidR="00A83BD7" w:rsidRDefault="00A83BD7" w:rsidP="00A83BD7">
      <w:pPr>
        <w:numPr>
          <w:ilvl w:val="0"/>
          <w:numId w:val="2"/>
        </w:numPr>
        <w:spacing w:before="100" w:beforeAutospacing="1" w:after="100" w:afterAutospacing="1" w:line="495" w:lineRule="atLeast"/>
        <w:jc w:val="both"/>
        <w:rPr>
          <w:sz w:val="27"/>
          <w:szCs w:val="27"/>
        </w:rPr>
      </w:pPr>
      <w:proofErr w:type="spellStart"/>
      <w:r>
        <w:rPr>
          <w:b/>
          <w:bCs/>
          <w:sz w:val="27"/>
          <w:szCs w:val="27"/>
        </w:rPr>
        <w:t>Date_of_Journey</w:t>
      </w:r>
      <w:proofErr w:type="spellEnd"/>
      <w:r>
        <w:rPr>
          <w:b/>
          <w:bCs/>
          <w:sz w:val="27"/>
          <w:szCs w:val="27"/>
        </w:rPr>
        <w:t>:</w:t>
      </w:r>
      <w:r>
        <w:rPr>
          <w:sz w:val="27"/>
          <w:szCs w:val="27"/>
        </w:rPr>
        <w:t> This column will let us know about the date on which the passenger’s journey will start.</w:t>
      </w:r>
    </w:p>
    <w:p w:rsidR="00A83BD7" w:rsidRDefault="00A83BD7" w:rsidP="00A83BD7">
      <w:pPr>
        <w:numPr>
          <w:ilvl w:val="0"/>
          <w:numId w:val="2"/>
        </w:numPr>
        <w:spacing w:before="100" w:beforeAutospacing="1" w:after="100" w:afterAutospacing="1" w:line="495" w:lineRule="atLeast"/>
        <w:jc w:val="both"/>
        <w:rPr>
          <w:sz w:val="27"/>
          <w:szCs w:val="27"/>
        </w:rPr>
      </w:pPr>
      <w:r>
        <w:rPr>
          <w:b/>
          <w:bCs/>
          <w:sz w:val="27"/>
          <w:szCs w:val="27"/>
        </w:rPr>
        <w:t>Source:</w:t>
      </w:r>
      <w:r>
        <w:rPr>
          <w:sz w:val="27"/>
          <w:szCs w:val="27"/>
        </w:rPr>
        <w:t> This column holds the name of the place from where the passenger’s journey will start.</w:t>
      </w:r>
    </w:p>
    <w:p w:rsidR="00A83BD7" w:rsidRDefault="00A83BD7" w:rsidP="00A83BD7">
      <w:pPr>
        <w:numPr>
          <w:ilvl w:val="0"/>
          <w:numId w:val="2"/>
        </w:numPr>
        <w:spacing w:before="100" w:beforeAutospacing="1" w:after="100" w:afterAutospacing="1" w:line="495" w:lineRule="atLeast"/>
        <w:jc w:val="both"/>
        <w:rPr>
          <w:sz w:val="27"/>
          <w:szCs w:val="27"/>
        </w:rPr>
      </w:pPr>
      <w:r>
        <w:rPr>
          <w:b/>
          <w:bCs/>
          <w:sz w:val="27"/>
          <w:szCs w:val="27"/>
        </w:rPr>
        <w:t>Destination:</w:t>
      </w:r>
      <w:r>
        <w:rPr>
          <w:sz w:val="27"/>
          <w:szCs w:val="27"/>
        </w:rPr>
        <w:t> This column holds the name of the place to where passengers wanted to travel.</w:t>
      </w:r>
    </w:p>
    <w:p w:rsidR="00A83BD7" w:rsidRDefault="00A83BD7" w:rsidP="00A83BD7">
      <w:pPr>
        <w:numPr>
          <w:ilvl w:val="0"/>
          <w:numId w:val="2"/>
        </w:numPr>
        <w:spacing w:before="100" w:beforeAutospacing="1" w:after="100" w:afterAutospacing="1" w:line="495" w:lineRule="atLeast"/>
        <w:jc w:val="both"/>
        <w:rPr>
          <w:sz w:val="27"/>
          <w:szCs w:val="27"/>
        </w:rPr>
      </w:pPr>
      <w:r>
        <w:rPr>
          <w:b/>
          <w:bCs/>
          <w:sz w:val="27"/>
          <w:szCs w:val="27"/>
        </w:rPr>
        <w:t>Route:</w:t>
      </w:r>
      <w:r>
        <w:rPr>
          <w:sz w:val="27"/>
          <w:szCs w:val="27"/>
        </w:rPr>
        <w:t xml:space="preserve"> Here we can know about that </w:t>
      </w:r>
      <w:proofErr w:type="gramStart"/>
      <w:r>
        <w:rPr>
          <w:sz w:val="27"/>
          <w:szCs w:val="27"/>
        </w:rPr>
        <w:t>what is the route through which passengers have opted to travel from his/her source to their destination</w:t>
      </w:r>
      <w:proofErr w:type="gramEnd"/>
      <w:r>
        <w:rPr>
          <w:sz w:val="27"/>
          <w:szCs w:val="27"/>
        </w:rPr>
        <w:t>.</w:t>
      </w:r>
    </w:p>
    <w:p w:rsidR="00A83BD7" w:rsidRDefault="00A83BD7" w:rsidP="00A83BD7">
      <w:pPr>
        <w:numPr>
          <w:ilvl w:val="0"/>
          <w:numId w:val="2"/>
        </w:numPr>
        <w:spacing w:before="100" w:beforeAutospacing="1" w:after="100" w:afterAutospacing="1" w:line="495" w:lineRule="atLeast"/>
        <w:jc w:val="both"/>
        <w:rPr>
          <w:sz w:val="27"/>
          <w:szCs w:val="27"/>
        </w:rPr>
      </w:pPr>
      <w:proofErr w:type="spellStart"/>
      <w:r>
        <w:rPr>
          <w:b/>
          <w:bCs/>
          <w:sz w:val="27"/>
          <w:szCs w:val="27"/>
        </w:rPr>
        <w:t>Arrival_Time</w:t>
      </w:r>
      <w:proofErr w:type="spellEnd"/>
      <w:r>
        <w:rPr>
          <w:b/>
          <w:bCs/>
          <w:sz w:val="27"/>
          <w:szCs w:val="27"/>
        </w:rPr>
        <w:t>:</w:t>
      </w:r>
      <w:r>
        <w:rPr>
          <w:sz w:val="27"/>
          <w:szCs w:val="27"/>
        </w:rPr>
        <w:t> Arrival time is when the passenger will reach his/her destination.</w:t>
      </w:r>
    </w:p>
    <w:p w:rsidR="00A83BD7" w:rsidRDefault="00A83BD7" w:rsidP="00A83BD7">
      <w:pPr>
        <w:numPr>
          <w:ilvl w:val="0"/>
          <w:numId w:val="2"/>
        </w:numPr>
        <w:spacing w:before="100" w:beforeAutospacing="1" w:after="100" w:afterAutospacing="1" w:line="495" w:lineRule="atLeast"/>
        <w:jc w:val="both"/>
        <w:rPr>
          <w:sz w:val="27"/>
          <w:szCs w:val="27"/>
        </w:rPr>
      </w:pPr>
      <w:r>
        <w:rPr>
          <w:b/>
          <w:bCs/>
          <w:sz w:val="27"/>
          <w:szCs w:val="27"/>
        </w:rPr>
        <w:t>Duration: </w:t>
      </w:r>
      <w:r>
        <w:rPr>
          <w:sz w:val="27"/>
          <w:szCs w:val="27"/>
        </w:rPr>
        <w:t>Duration is the whole period that a flight will take to complete its journey from source to destination.</w:t>
      </w:r>
    </w:p>
    <w:p w:rsidR="00A83BD7" w:rsidRDefault="00A83BD7" w:rsidP="00A83BD7">
      <w:pPr>
        <w:numPr>
          <w:ilvl w:val="0"/>
          <w:numId w:val="2"/>
        </w:numPr>
        <w:spacing w:before="100" w:beforeAutospacing="1" w:after="100" w:afterAutospacing="1" w:line="495" w:lineRule="atLeast"/>
        <w:jc w:val="both"/>
        <w:rPr>
          <w:sz w:val="27"/>
          <w:szCs w:val="27"/>
        </w:rPr>
      </w:pPr>
      <w:proofErr w:type="spellStart"/>
      <w:r>
        <w:rPr>
          <w:b/>
          <w:bCs/>
          <w:sz w:val="27"/>
          <w:szCs w:val="27"/>
        </w:rPr>
        <w:t>Total_Stops</w:t>
      </w:r>
      <w:proofErr w:type="spellEnd"/>
      <w:r>
        <w:rPr>
          <w:b/>
          <w:bCs/>
          <w:sz w:val="27"/>
          <w:szCs w:val="27"/>
        </w:rPr>
        <w:t>:</w:t>
      </w:r>
      <w:r>
        <w:rPr>
          <w:sz w:val="27"/>
          <w:szCs w:val="27"/>
        </w:rPr>
        <w:t> This will let us know in how many places flights will stop there for the flight in the whole journey.</w:t>
      </w:r>
    </w:p>
    <w:p w:rsidR="00A83BD7" w:rsidRDefault="00A83BD7" w:rsidP="00A83BD7">
      <w:pPr>
        <w:numPr>
          <w:ilvl w:val="0"/>
          <w:numId w:val="2"/>
        </w:numPr>
        <w:spacing w:before="100" w:beforeAutospacing="1" w:after="100" w:afterAutospacing="1" w:line="495" w:lineRule="atLeast"/>
        <w:jc w:val="both"/>
        <w:rPr>
          <w:sz w:val="27"/>
          <w:szCs w:val="27"/>
        </w:rPr>
      </w:pPr>
      <w:proofErr w:type="spellStart"/>
      <w:r>
        <w:rPr>
          <w:b/>
          <w:bCs/>
          <w:sz w:val="27"/>
          <w:szCs w:val="27"/>
        </w:rPr>
        <w:t>Additional_Info</w:t>
      </w:r>
      <w:proofErr w:type="spellEnd"/>
      <w:r>
        <w:rPr>
          <w:b/>
          <w:bCs/>
          <w:sz w:val="27"/>
          <w:szCs w:val="27"/>
        </w:rPr>
        <w:t>:</w:t>
      </w:r>
      <w:r>
        <w:rPr>
          <w:sz w:val="27"/>
          <w:szCs w:val="27"/>
        </w:rPr>
        <w:t> In this column, we will get information about food, kind of food, and other amenities.</w:t>
      </w:r>
    </w:p>
    <w:p w:rsidR="00A83BD7" w:rsidRDefault="00A83BD7" w:rsidP="00A83BD7">
      <w:pPr>
        <w:numPr>
          <w:ilvl w:val="0"/>
          <w:numId w:val="2"/>
        </w:numPr>
        <w:spacing w:before="100" w:beforeAutospacing="1" w:after="100" w:afterAutospacing="1" w:line="495" w:lineRule="atLeast"/>
        <w:jc w:val="both"/>
        <w:rPr>
          <w:sz w:val="27"/>
          <w:szCs w:val="27"/>
        </w:rPr>
      </w:pPr>
      <w:r>
        <w:rPr>
          <w:b/>
          <w:bCs/>
          <w:sz w:val="27"/>
          <w:szCs w:val="27"/>
        </w:rPr>
        <w:t>Price:</w:t>
      </w:r>
      <w:r>
        <w:rPr>
          <w:sz w:val="27"/>
          <w:szCs w:val="27"/>
        </w:rPr>
        <w:t xml:space="preserve"> Price of the flight for a complete journey including all the expenses before </w:t>
      </w:r>
      <w:proofErr w:type="spellStart"/>
      <w:r>
        <w:rPr>
          <w:sz w:val="27"/>
          <w:szCs w:val="27"/>
        </w:rPr>
        <w:t>onboarding</w:t>
      </w:r>
      <w:proofErr w:type="spellEnd"/>
      <w:r>
        <w:rPr>
          <w:sz w:val="27"/>
          <w:szCs w:val="27"/>
        </w:rPr>
        <w:t>.</w:t>
      </w:r>
    </w:p>
    <w:p w:rsidR="00A83BD7" w:rsidRDefault="00A83BD7" w:rsidP="00A83BD7">
      <w:pPr>
        <w:pStyle w:val="Heading4"/>
        <w:spacing w:before="450" w:beforeAutospacing="0"/>
        <w:rPr>
          <w:b w:val="0"/>
          <w:bCs w:val="0"/>
          <w:color w:val="222222"/>
          <w:sz w:val="36"/>
          <w:szCs w:val="36"/>
        </w:rPr>
      </w:pPr>
      <w:r>
        <w:rPr>
          <w:b w:val="0"/>
          <w:bCs w:val="0"/>
          <w:color w:val="222222"/>
          <w:sz w:val="36"/>
          <w:szCs w:val="36"/>
        </w:rPr>
        <w:t>Importing Libraries</w:t>
      </w:r>
    </w:p>
    <w:p w:rsidR="00A83BD7" w:rsidRDefault="00A83BD7" w:rsidP="00A83BD7">
      <w:pPr>
        <w:pStyle w:val="HTMLPreformatted"/>
        <w:rPr>
          <w:rFonts w:ascii="Consolas" w:hAnsi="Consolas"/>
          <w:color w:val="212529"/>
          <w:sz w:val="24"/>
          <w:szCs w:val="24"/>
        </w:rPr>
      </w:pPr>
      <w:proofErr w:type="gramStart"/>
      <w:r>
        <w:rPr>
          <w:rFonts w:ascii="Consolas" w:hAnsi="Consolas"/>
          <w:color w:val="212529"/>
          <w:sz w:val="24"/>
          <w:szCs w:val="24"/>
        </w:rPr>
        <w:t>import</w:t>
      </w:r>
      <w:proofErr w:type="gramEnd"/>
      <w:r>
        <w:rPr>
          <w:rFonts w:ascii="Consolas" w:hAnsi="Consolas"/>
          <w:color w:val="212529"/>
          <w:sz w:val="24"/>
          <w:szCs w:val="24"/>
        </w:rPr>
        <w:t xml:space="preserve"> </w:t>
      </w:r>
      <w:proofErr w:type="spellStart"/>
      <w:r>
        <w:rPr>
          <w:rFonts w:ascii="Consolas" w:hAnsi="Consolas"/>
          <w:color w:val="212529"/>
          <w:sz w:val="24"/>
          <w:szCs w:val="24"/>
        </w:rPr>
        <w:t>numpy</w:t>
      </w:r>
      <w:proofErr w:type="spellEnd"/>
      <w:r>
        <w:rPr>
          <w:rFonts w:ascii="Consolas" w:hAnsi="Consolas"/>
          <w:color w:val="212529"/>
          <w:sz w:val="24"/>
          <w:szCs w:val="24"/>
        </w:rPr>
        <w:t xml:space="preserve"> as </w:t>
      </w:r>
      <w:proofErr w:type="spellStart"/>
      <w:r>
        <w:rPr>
          <w:rFonts w:ascii="Consolas" w:hAnsi="Consolas"/>
          <w:color w:val="212529"/>
          <w:sz w:val="24"/>
          <w:szCs w:val="24"/>
        </w:rPr>
        <w:t>np</w:t>
      </w:r>
      <w:proofErr w:type="spellEnd"/>
    </w:p>
    <w:p w:rsidR="00A83BD7" w:rsidRDefault="00A83BD7" w:rsidP="00A83BD7">
      <w:pPr>
        <w:pStyle w:val="HTMLPreformatted"/>
        <w:rPr>
          <w:rFonts w:ascii="Consolas" w:hAnsi="Consolas"/>
          <w:color w:val="212529"/>
          <w:sz w:val="24"/>
          <w:szCs w:val="24"/>
        </w:rPr>
      </w:pPr>
      <w:proofErr w:type="gramStart"/>
      <w:r>
        <w:rPr>
          <w:rFonts w:ascii="Consolas" w:hAnsi="Consolas"/>
          <w:color w:val="212529"/>
          <w:sz w:val="24"/>
          <w:szCs w:val="24"/>
        </w:rPr>
        <w:t>import</w:t>
      </w:r>
      <w:proofErr w:type="gramEnd"/>
      <w:r>
        <w:rPr>
          <w:rFonts w:ascii="Consolas" w:hAnsi="Consolas"/>
          <w:color w:val="212529"/>
          <w:sz w:val="24"/>
          <w:szCs w:val="24"/>
        </w:rPr>
        <w:t xml:space="preserve"> pandas as </w:t>
      </w:r>
      <w:proofErr w:type="spellStart"/>
      <w:r>
        <w:rPr>
          <w:rFonts w:ascii="Consolas" w:hAnsi="Consolas"/>
          <w:color w:val="212529"/>
          <w:sz w:val="24"/>
          <w:szCs w:val="24"/>
        </w:rPr>
        <w:t>pd</w:t>
      </w:r>
      <w:proofErr w:type="spellEnd"/>
    </w:p>
    <w:p w:rsidR="00A83BD7" w:rsidRDefault="00A83BD7" w:rsidP="00A83BD7">
      <w:pPr>
        <w:pStyle w:val="HTMLPreformatted"/>
        <w:rPr>
          <w:rFonts w:ascii="Consolas" w:hAnsi="Consolas"/>
          <w:color w:val="212529"/>
          <w:sz w:val="24"/>
          <w:szCs w:val="24"/>
        </w:rPr>
      </w:pPr>
    </w:p>
    <w:p w:rsidR="00A83BD7" w:rsidRDefault="00A83BD7" w:rsidP="00A83BD7">
      <w:pPr>
        <w:pStyle w:val="HTMLPreformatted"/>
        <w:rPr>
          <w:rFonts w:ascii="Consolas" w:hAnsi="Consolas"/>
          <w:color w:val="212529"/>
          <w:sz w:val="24"/>
          <w:szCs w:val="24"/>
        </w:rPr>
      </w:pPr>
      <w:proofErr w:type="gramStart"/>
      <w:r>
        <w:rPr>
          <w:rFonts w:ascii="Consolas" w:hAnsi="Consolas"/>
          <w:color w:val="212529"/>
          <w:sz w:val="24"/>
          <w:szCs w:val="24"/>
        </w:rPr>
        <w:t>import</w:t>
      </w:r>
      <w:proofErr w:type="gramEnd"/>
      <w:r>
        <w:rPr>
          <w:rFonts w:ascii="Consolas" w:hAnsi="Consolas"/>
          <w:color w:val="212529"/>
          <w:sz w:val="24"/>
          <w:szCs w:val="24"/>
        </w:rPr>
        <w:t xml:space="preserve"> </w:t>
      </w:r>
      <w:proofErr w:type="spellStart"/>
      <w:r>
        <w:rPr>
          <w:rFonts w:ascii="Consolas" w:hAnsi="Consolas"/>
          <w:color w:val="212529"/>
          <w:sz w:val="24"/>
          <w:szCs w:val="24"/>
        </w:rPr>
        <w:t>matplotlib.pyplot</w:t>
      </w:r>
      <w:proofErr w:type="spellEnd"/>
      <w:r>
        <w:rPr>
          <w:rFonts w:ascii="Consolas" w:hAnsi="Consolas"/>
          <w:color w:val="212529"/>
          <w:sz w:val="24"/>
          <w:szCs w:val="24"/>
        </w:rPr>
        <w:t xml:space="preserve"> as </w:t>
      </w:r>
      <w:proofErr w:type="spellStart"/>
      <w:r>
        <w:rPr>
          <w:rFonts w:ascii="Consolas" w:hAnsi="Consolas"/>
          <w:color w:val="212529"/>
          <w:sz w:val="24"/>
          <w:szCs w:val="24"/>
        </w:rPr>
        <w:t>plt</w:t>
      </w:r>
      <w:proofErr w:type="spellEnd"/>
    </w:p>
    <w:p w:rsidR="00A83BD7" w:rsidRDefault="00A83BD7" w:rsidP="00A83BD7">
      <w:pPr>
        <w:pStyle w:val="HTMLPreformatted"/>
        <w:rPr>
          <w:rFonts w:ascii="Consolas" w:hAnsi="Consolas"/>
          <w:color w:val="212529"/>
          <w:sz w:val="24"/>
          <w:szCs w:val="24"/>
        </w:rPr>
      </w:pPr>
      <w:proofErr w:type="gramStart"/>
      <w:r>
        <w:rPr>
          <w:rFonts w:ascii="Consolas" w:hAnsi="Consolas"/>
          <w:color w:val="212529"/>
          <w:sz w:val="24"/>
          <w:szCs w:val="24"/>
        </w:rPr>
        <w:t>import</w:t>
      </w:r>
      <w:proofErr w:type="gramEnd"/>
      <w:r>
        <w:rPr>
          <w:rFonts w:ascii="Consolas" w:hAnsi="Consolas"/>
          <w:color w:val="212529"/>
          <w:sz w:val="24"/>
          <w:szCs w:val="24"/>
        </w:rPr>
        <w:t xml:space="preserve"> </w:t>
      </w:r>
      <w:proofErr w:type="spellStart"/>
      <w:r>
        <w:rPr>
          <w:rFonts w:ascii="Consolas" w:hAnsi="Consolas"/>
          <w:color w:val="212529"/>
          <w:sz w:val="24"/>
          <w:szCs w:val="24"/>
        </w:rPr>
        <w:t>seaborn</w:t>
      </w:r>
      <w:proofErr w:type="spellEnd"/>
      <w:r>
        <w:rPr>
          <w:rFonts w:ascii="Consolas" w:hAnsi="Consolas"/>
          <w:color w:val="212529"/>
          <w:sz w:val="24"/>
          <w:szCs w:val="24"/>
        </w:rPr>
        <w:t xml:space="preserve"> as </w:t>
      </w:r>
      <w:proofErr w:type="spellStart"/>
      <w:r>
        <w:rPr>
          <w:rFonts w:ascii="Consolas" w:hAnsi="Consolas"/>
          <w:color w:val="212529"/>
          <w:sz w:val="24"/>
          <w:szCs w:val="24"/>
        </w:rPr>
        <w:t>sns</w:t>
      </w:r>
      <w:proofErr w:type="spellEnd"/>
    </w:p>
    <w:p w:rsidR="00A83BD7" w:rsidRDefault="00A83BD7" w:rsidP="00A83BD7">
      <w:pPr>
        <w:pStyle w:val="HTMLPreformatted"/>
        <w:rPr>
          <w:rFonts w:ascii="Consolas" w:hAnsi="Consolas"/>
          <w:color w:val="212529"/>
          <w:sz w:val="24"/>
          <w:szCs w:val="24"/>
        </w:rPr>
      </w:pPr>
    </w:p>
    <w:p w:rsidR="00A83BD7" w:rsidRDefault="00A83BD7" w:rsidP="00A83BD7">
      <w:pPr>
        <w:pStyle w:val="HTMLPreformatted"/>
        <w:rPr>
          <w:rFonts w:ascii="Consolas" w:hAnsi="Consolas"/>
          <w:color w:val="212529"/>
          <w:sz w:val="24"/>
          <w:szCs w:val="24"/>
        </w:rPr>
      </w:pPr>
      <w:proofErr w:type="gramStart"/>
      <w:r>
        <w:rPr>
          <w:rFonts w:ascii="Consolas" w:hAnsi="Consolas"/>
          <w:color w:val="212529"/>
          <w:sz w:val="24"/>
          <w:szCs w:val="24"/>
        </w:rPr>
        <w:t>from</w:t>
      </w:r>
      <w:proofErr w:type="gramEnd"/>
      <w:r>
        <w:rPr>
          <w:rFonts w:ascii="Consolas" w:hAnsi="Consolas"/>
          <w:color w:val="212529"/>
          <w:sz w:val="24"/>
          <w:szCs w:val="24"/>
        </w:rPr>
        <w:t xml:space="preserve"> </w:t>
      </w:r>
      <w:proofErr w:type="spellStart"/>
      <w:r>
        <w:rPr>
          <w:rFonts w:ascii="Consolas" w:hAnsi="Consolas"/>
          <w:color w:val="212529"/>
          <w:sz w:val="24"/>
          <w:szCs w:val="24"/>
        </w:rPr>
        <w:t>sklearn.preprocessing</w:t>
      </w:r>
      <w:proofErr w:type="spellEnd"/>
      <w:r>
        <w:rPr>
          <w:rFonts w:ascii="Consolas" w:hAnsi="Consolas"/>
          <w:color w:val="212529"/>
          <w:sz w:val="24"/>
          <w:szCs w:val="24"/>
        </w:rPr>
        <w:t xml:space="preserve"> import </w:t>
      </w:r>
      <w:proofErr w:type="spellStart"/>
      <w:r>
        <w:rPr>
          <w:rFonts w:ascii="Consolas" w:hAnsi="Consolas"/>
          <w:color w:val="212529"/>
          <w:sz w:val="24"/>
          <w:szCs w:val="24"/>
        </w:rPr>
        <w:t>StandardScaler</w:t>
      </w:r>
      <w:proofErr w:type="spellEnd"/>
    </w:p>
    <w:p w:rsidR="00A83BD7" w:rsidRDefault="00A83BD7" w:rsidP="00A83BD7">
      <w:pPr>
        <w:pStyle w:val="HTMLPreformatted"/>
        <w:rPr>
          <w:rFonts w:ascii="Consolas" w:hAnsi="Consolas"/>
          <w:color w:val="212529"/>
          <w:sz w:val="24"/>
          <w:szCs w:val="24"/>
        </w:rPr>
      </w:pPr>
      <w:proofErr w:type="gramStart"/>
      <w:r>
        <w:rPr>
          <w:rFonts w:ascii="Consolas" w:hAnsi="Consolas"/>
          <w:color w:val="212529"/>
          <w:sz w:val="24"/>
          <w:szCs w:val="24"/>
        </w:rPr>
        <w:t>from</w:t>
      </w:r>
      <w:proofErr w:type="gramEnd"/>
      <w:r>
        <w:rPr>
          <w:rFonts w:ascii="Consolas" w:hAnsi="Consolas"/>
          <w:color w:val="212529"/>
          <w:sz w:val="24"/>
          <w:szCs w:val="24"/>
        </w:rPr>
        <w:t xml:space="preserve"> </w:t>
      </w:r>
      <w:proofErr w:type="spellStart"/>
      <w:r>
        <w:rPr>
          <w:rFonts w:ascii="Consolas" w:hAnsi="Consolas"/>
          <w:color w:val="212529"/>
          <w:sz w:val="24"/>
          <w:szCs w:val="24"/>
        </w:rPr>
        <w:t>sklearn.model_selection</w:t>
      </w:r>
      <w:proofErr w:type="spellEnd"/>
      <w:r>
        <w:rPr>
          <w:rFonts w:ascii="Consolas" w:hAnsi="Consolas"/>
          <w:color w:val="212529"/>
          <w:sz w:val="24"/>
          <w:szCs w:val="24"/>
        </w:rPr>
        <w:t xml:space="preserve"> import </w:t>
      </w:r>
      <w:proofErr w:type="spellStart"/>
      <w:r>
        <w:rPr>
          <w:rFonts w:ascii="Consolas" w:hAnsi="Consolas"/>
          <w:color w:val="212529"/>
          <w:sz w:val="24"/>
          <w:szCs w:val="24"/>
        </w:rPr>
        <w:t>train_test_split</w:t>
      </w:r>
      <w:proofErr w:type="spellEnd"/>
    </w:p>
    <w:p w:rsidR="00A83BD7" w:rsidRDefault="00A83BD7" w:rsidP="00A83BD7">
      <w:pPr>
        <w:pStyle w:val="HTMLPreformatted"/>
        <w:rPr>
          <w:rFonts w:ascii="Consolas" w:hAnsi="Consolas"/>
          <w:color w:val="212529"/>
          <w:sz w:val="24"/>
          <w:szCs w:val="24"/>
        </w:rPr>
      </w:pPr>
      <w:proofErr w:type="gramStart"/>
      <w:r>
        <w:rPr>
          <w:rFonts w:ascii="Consolas" w:hAnsi="Consolas"/>
          <w:color w:val="212529"/>
          <w:sz w:val="24"/>
          <w:szCs w:val="24"/>
        </w:rPr>
        <w:lastRenderedPageBreak/>
        <w:t>from</w:t>
      </w:r>
      <w:proofErr w:type="gramEnd"/>
      <w:r>
        <w:rPr>
          <w:rFonts w:ascii="Consolas" w:hAnsi="Consolas"/>
          <w:color w:val="212529"/>
          <w:sz w:val="24"/>
          <w:szCs w:val="24"/>
        </w:rPr>
        <w:t xml:space="preserve"> </w:t>
      </w:r>
      <w:proofErr w:type="spellStart"/>
      <w:r>
        <w:rPr>
          <w:rFonts w:ascii="Consolas" w:hAnsi="Consolas"/>
          <w:color w:val="212529"/>
          <w:sz w:val="24"/>
          <w:szCs w:val="24"/>
        </w:rPr>
        <w:t>sklearn.metrics</w:t>
      </w:r>
      <w:proofErr w:type="spellEnd"/>
      <w:r>
        <w:rPr>
          <w:rFonts w:ascii="Consolas" w:hAnsi="Consolas"/>
          <w:color w:val="212529"/>
          <w:sz w:val="24"/>
          <w:szCs w:val="24"/>
        </w:rPr>
        <w:t xml:space="preserve"> import </w:t>
      </w:r>
      <w:proofErr w:type="spellStart"/>
      <w:r>
        <w:rPr>
          <w:rFonts w:ascii="Consolas" w:hAnsi="Consolas"/>
          <w:color w:val="212529"/>
          <w:sz w:val="24"/>
          <w:szCs w:val="24"/>
        </w:rPr>
        <w:t>mean_squared_error</w:t>
      </w:r>
      <w:proofErr w:type="spellEnd"/>
      <w:r>
        <w:rPr>
          <w:rFonts w:ascii="Consolas" w:hAnsi="Consolas"/>
          <w:color w:val="212529"/>
          <w:sz w:val="24"/>
          <w:szCs w:val="24"/>
        </w:rPr>
        <w:t xml:space="preserve"> as </w:t>
      </w:r>
      <w:proofErr w:type="spellStart"/>
      <w:r>
        <w:rPr>
          <w:rFonts w:ascii="Consolas" w:hAnsi="Consolas"/>
          <w:color w:val="212529"/>
          <w:sz w:val="24"/>
          <w:szCs w:val="24"/>
        </w:rPr>
        <w:t>mse</w:t>
      </w:r>
      <w:proofErr w:type="spellEnd"/>
    </w:p>
    <w:p w:rsidR="00A83BD7" w:rsidRDefault="00A83BD7" w:rsidP="00A83BD7">
      <w:pPr>
        <w:pStyle w:val="HTMLPreformatted"/>
        <w:rPr>
          <w:rFonts w:ascii="Consolas" w:hAnsi="Consolas"/>
          <w:color w:val="212529"/>
          <w:sz w:val="24"/>
          <w:szCs w:val="24"/>
        </w:rPr>
      </w:pPr>
      <w:proofErr w:type="gramStart"/>
      <w:r>
        <w:rPr>
          <w:rFonts w:ascii="Consolas" w:hAnsi="Consolas"/>
          <w:color w:val="212529"/>
          <w:sz w:val="24"/>
          <w:szCs w:val="24"/>
        </w:rPr>
        <w:t>from</w:t>
      </w:r>
      <w:proofErr w:type="gramEnd"/>
      <w:r>
        <w:rPr>
          <w:rFonts w:ascii="Consolas" w:hAnsi="Consolas"/>
          <w:color w:val="212529"/>
          <w:sz w:val="24"/>
          <w:szCs w:val="24"/>
        </w:rPr>
        <w:t xml:space="preserve"> </w:t>
      </w:r>
      <w:proofErr w:type="spellStart"/>
      <w:r>
        <w:rPr>
          <w:rFonts w:ascii="Consolas" w:hAnsi="Consolas"/>
          <w:color w:val="212529"/>
          <w:sz w:val="24"/>
          <w:szCs w:val="24"/>
        </w:rPr>
        <w:t>sklearn.metrics</w:t>
      </w:r>
      <w:proofErr w:type="spellEnd"/>
      <w:r>
        <w:rPr>
          <w:rFonts w:ascii="Consolas" w:hAnsi="Consolas"/>
          <w:color w:val="212529"/>
          <w:sz w:val="24"/>
          <w:szCs w:val="24"/>
        </w:rPr>
        <w:t xml:space="preserve"> import r2_score</w:t>
      </w:r>
    </w:p>
    <w:p w:rsidR="00A83BD7" w:rsidRDefault="00A83BD7" w:rsidP="00A83BD7">
      <w:pPr>
        <w:pStyle w:val="HTMLPreformatted"/>
        <w:rPr>
          <w:rFonts w:ascii="Consolas" w:hAnsi="Consolas"/>
          <w:color w:val="212529"/>
          <w:sz w:val="24"/>
          <w:szCs w:val="24"/>
        </w:rPr>
      </w:pPr>
      <w:proofErr w:type="gramStart"/>
      <w:r>
        <w:rPr>
          <w:rFonts w:ascii="Consolas" w:hAnsi="Consolas"/>
          <w:color w:val="212529"/>
          <w:sz w:val="24"/>
          <w:szCs w:val="24"/>
        </w:rPr>
        <w:t>from</w:t>
      </w:r>
      <w:proofErr w:type="gramEnd"/>
      <w:r>
        <w:rPr>
          <w:rFonts w:ascii="Consolas" w:hAnsi="Consolas"/>
          <w:color w:val="212529"/>
          <w:sz w:val="24"/>
          <w:szCs w:val="24"/>
        </w:rPr>
        <w:t xml:space="preserve"> math import </w:t>
      </w:r>
      <w:proofErr w:type="spellStart"/>
      <w:r>
        <w:rPr>
          <w:rFonts w:ascii="Consolas" w:hAnsi="Consolas"/>
          <w:color w:val="212529"/>
          <w:sz w:val="24"/>
          <w:szCs w:val="24"/>
        </w:rPr>
        <w:t>sqrt</w:t>
      </w:r>
      <w:proofErr w:type="spellEnd"/>
    </w:p>
    <w:p w:rsidR="00A83BD7" w:rsidRDefault="00A83BD7" w:rsidP="00A83BD7">
      <w:pPr>
        <w:pStyle w:val="HTMLPreformatted"/>
        <w:rPr>
          <w:rFonts w:ascii="Consolas" w:hAnsi="Consolas"/>
          <w:color w:val="212529"/>
          <w:sz w:val="24"/>
          <w:szCs w:val="24"/>
        </w:rPr>
      </w:pPr>
      <w:proofErr w:type="gramStart"/>
      <w:r>
        <w:rPr>
          <w:rFonts w:ascii="Consolas" w:hAnsi="Consolas"/>
          <w:color w:val="212529"/>
          <w:sz w:val="24"/>
          <w:szCs w:val="24"/>
        </w:rPr>
        <w:t>from</w:t>
      </w:r>
      <w:proofErr w:type="gramEnd"/>
      <w:r>
        <w:rPr>
          <w:rFonts w:ascii="Consolas" w:hAnsi="Consolas"/>
          <w:color w:val="212529"/>
          <w:sz w:val="24"/>
          <w:szCs w:val="24"/>
        </w:rPr>
        <w:t xml:space="preserve"> </w:t>
      </w:r>
      <w:proofErr w:type="spellStart"/>
      <w:r>
        <w:rPr>
          <w:rFonts w:ascii="Consolas" w:hAnsi="Consolas"/>
          <w:color w:val="212529"/>
          <w:sz w:val="24"/>
          <w:szCs w:val="24"/>
        </w:rPr>
        <w:t>sklearn.linear_model</w:t>
      </w:r>
      <w:proofErr w:type="spellEnd"/>
      <w:r>
        <w:rPr>
          <w:rFonts w:ascii="Consolas" w:hAnsi="Consolas"/>
          <w:color w:val="212529"/>
          <w:sz w:val="24"/>
          <w:szCs w:val="24"/>
        </w:rPr>
        <w:t xml:space="preserve"> import Ridge</w:t>
      </w:r>
    </w:p>
    <w:p w:rsidR="00A83BD7" w:rsidRDefault="00A83BD7" w:rsidP="00A83BD7">
      <w:pPr>
        <w:pStyle w:val="HTMLPreformatted"/>
        <w:rPr>
          <w:rFonts w:ascii="Consolas" w:hAnsi="Consolas"/>
          <w:color w:val="212529"/>
          <w:sz w:val="24"/>
          <w:szCs w:val="24"/>
        </w:rPr>
      </w:pPr>
      <w:proofErr w:type="gramStart"/>
      <w:r>
        <w:rPr>
          <w:rFonts w:ascii="Consolas" w:hAnsi="Consolas"/>
          <w:color w:val="212529"/>
          <w:sz w:val="24"/>
          <w:szCs w:val="24"/>
        </w:rPr>
        <w:t>from</w:t>
      </w:r>
      <w:proofErr w:type="gramEnd"/>
      <w:r>
        <w:rPr>
          <w:rFonts w:ascii="Consolas" w:hAnsi="Consolas"/>
          <w:color w:val="212529"/>
          <w:sz w:val="24"/>
          <w:szCs w:val="24"/>
        </w:rPr>
        <w:t xml:space="preserve"> </w:t>
      </w:r>
      <w:proofErr w:type="spellStart"/>
      <w:r>
        <w:rPr>
          <w:rFonts w:ascii="Consolas" w:hAnsi="Consolas"/>
          <w:color w:val="212529"/>
          <w:sz w:val="24"/>
          <w:szCs w:val="24"/>
        </w:rPr>
        <w:t>sklearn.linear_model</w:t>
      </w:r>
      <w:proofErr w:type="spellEnd"/>
      <w:r>
        <w:rPr>
          <w:rFonts w:ascii="Consolas" w:hAnsi="Consolas"/>
          <w:color w:val="212529"/>
          <w:sz w:val="24"/>
          <w:szCs w:val="24"/>
        </w:rPr>
        <w:t xml:space="preserve"> import Lasso</w:t>
      </w:r>
    </w:p>
    <w:p w:rsidR="00A83BD7" w:rsidRDefault="00A83BD7" w:rsidP="00A83BD7">
      <w:pPr>
        <w:pStyle w:val="HTMLPreformatted"/>
        <w:rPr>
          <w:rFonts w:ascii="Consolas" w:hAnsi="Consolas"/>
          <w:color w:val="212529"/>
          <w:sz w:val="24"/>
          <w:szCs w:val="24"/>
        </w:rPr>
      </w:pPr>
      <w:proofErr w:type="gramStart"/>
      <w:r>
        <w:rPr>
          <w:rFonts w:ascii="Consolas" w:hAnsi="Consolas"/>
          <w:color w:val="212529"/>
          <w:sz w:val="24"/>
          <w:szCs w:val="24"/>
        </w:rPr>
        <w:t>from</w:t>
      </w:r>
      <w:proofErr w:type="gramEnd"/>
      <w:r>
        <w:rPr>
          <w:rFonts w:ascii="Consolas" w:hAnsi="Consolas"/>
          <w:color w:val="212529"/>
          <w:sz w:val="24"/>
          <w:szCs w:val="24"/>
        </w:rPr>
        <w:t xml:space="preserve"> </w:t>
      </w:r>
      <w:proofErr w:type="spellStart"/>
      <w:r>
        <w:rPr>
          <w:rFonts w:ascii="Consolas" w:hAnsi="Consolas"/>
          <w:color w:val="212529"/>
          <w:sz w:val="24"/>
          <w:szCs w:val="24"/>
        </w:rPr>
        <w:t>sklearn.tree</w:t>
      </w:r>
      <w:proofErr w:type="spellEnd"/>
      <w:r>
        <w:rPr>
          <w:rFonts w:ascii="Consolas" w:hAnsi="Consolas"/>
          <w:color w:val="212529"/>
          <w:sz w:val="24"/>
          <w:szCs w:val="24"/>
        </w:rPr>
        <w:t xml:space="preserve"> import </w:t>
      </w:r>
      <w:proofErr w:type="spellStart"/>
      <w:r>
        <w:rPr>
          <w:rFonts w:ascii="Consolas" w:hAnsi="Consolas"/>
          <w:color w:val="212529"/>
          <w:sz w:val="24"/>
          <w:szCs w:val="24"/>
        </w:rPr>
        <w:t>DecisionTreeRegressor</w:t>
      </w:r>
      <w:proofErr w:type="spellEnd"/>
    </w:p>
    <w:p w:rsidR="00A83BD7" w:rsidRDefault="00A83BD7" w:rsidP="00A83BD7">
      <w:pPr>
        <w:pStyle w:val="HTMLPreformatted"/>
        <w:rPr>
          <w:rFonts w:ascii="Consolas" w:hAnsi="Consolas"/>
          <w:color w:val="212529"/>
          <w:sz w:val="24"/>
          <w:szCs w:val="24"/>
        </w:rPr>
      </w:pPr>
      <w:proofErr w:type="gramStart"/>
      <w:r>
        <w:rPr>
          <w:rFonts w:ascii="Consolas" w:hAnsi="Consolas"/>
          <w:color w:val="212529"/>
          <w:sz w:val="24"/>
          <w:szCs w:val="24"/>
        </w:rPr>
        <w:t>from</w:t>
      </w:r>
      <w:proofErr w:type="gramEnd"/>
      <w:r>
        <w:rPr>
          <w:rFonts w:ascii="Consolas" w:hAnsi="Consolas"/>
          <w:color w:val="212529"/>
          <w:sz w:val="24"/>
          <w:szCs w:val="24"/>
        </w:rPr>
        <w:t xml:space="preserve"> </w:t>
      </w:r>
      <w:proofErr w:type="spellStart"/>
      <w:r>
        <w:rPr>
          <w:rFonts w:ascii="Consolas" w:hAnsi="Consolas"/>
          <w:color w:val="212529"/>
          <w:sz w:val="24"/>
          <w:szCs w:val="24"/>
        </w:rPr>
        <w:t>sklearn.ensemble</w:t>
      </w:r>
      <w:proofErr w:type="spellEnd"/>
      <w:r>
        <w:rPr>
          <w:rFonts w:ascii="Consolas" w:hAnsi="Consolas"/>
          <w:color w:val="212529"/>
          <w:sz w:val="24"/>
          <w:szCs w:val="24"/>
        </w:rPr>
        <w:t xml:space="preserve"> import </w:t>
      </w:r>
      <w:proofErr w:type="spellStart"/>
      <w:r>
        <w:rPr>
          <w:rFonts w:ascii="Consolas" w:hAnsi="Consolas"/>
          <w:color w:val="212529"/>
          <w:sz w:val="24"/>
          <w:szCs w:val="24"/>
        </w:rPr>
        <w:t>RandomForestRegressor</w:t>
      </w:r>
      <w:proofErr w:type="spellEnd"/>
    </w:p>
    <w:p w:rsidR="00A83BD7" w:rsidRDefault="00A83BD7" w:rsidP="00A83BD7">
      <w:pPr>
        <w:pStyle w:val="HTMLPreformatted"/>
        <w:rPr>
          <w:rFonts w:ascii="Consolas" w:hAnsi="Consolas"/>
          <w:color w:val="212529"/>
          <w:sz w:val="24"/>
          <w:szCs w:val="24"/>
        </w:rPr>
      </w:pPr>
      <w:proofErr w:type="gramStart"/>
      <w:r>
        <w:rPr>
          <w:rFonts w:ascii="Consolas" w:hAnsi="Consolas"/>
          <w:color w:val="212529"/>
          <w:sz w:val="24"/>
          <w:szCs w:val="24"/>
        </w:rPr>
        <w:t>from</w:t>
      </w:r>
      <w:proofErr w:type="gramEnd"/>
      <w:r>
        <w:rPr>
          <w:rFonts w:ascii="Consolas" w:hAnsi="Consolas"/>
          <w:color w:val="212529"/>
          <w:sz w:val="24"/>
          <w:szCs w:val="24"/>
        </w:rPr>
        <w:t xml:space="preserve"> </w:t>
      </w:r>
      <w:proofErr w:type="spellStart"/>
      <w:r>
        <w:rPr>
          <w:rFonts w:ascii="Consolas" w:hAnsi="Consolas"/>
          <w:color w:val="212529"/>
          <w:sz w:val="24"/>
          <w:szCs w:val="24"/>
        </w:rPr>
        <w:t>sklearn.preprocessing</w:t>
      </w:r>
      <w:proofErr w:type="spellEnd"/>
      <w:r>
        <w:rPr>
          <w:rFonts w:ascii="Consolas" w:hAnsi="Consolas"/>
          <w:color w:val="212529"/>
          <w:sz w:val="24"/>
          <w:szCs w:val="24"/>
        </w:rPr>
        <w:t xml:space="preserve"> import </w:t>
      </w:r>
      <w:proofErr w:type="spellStart"/>
      <w:r>
        <w:rPr>
          <w:rFonts w:ascii="Consolas" w:hAnsi="Consolas"/>
          <w:color w:val="212529"/>
          <w:sz w:val="24"/>
          <w:szCs w:val="24"/>
        </w:rPr>
        <w:t>LabelEncoder</w:t>
      </w:r>
      <w:proofErr w:type="spellEnd"/>
    </w:p>
    <w:p w:rsidR="00A83BD7" w:rsidRDefault="00A83BD7" w:rsidP="00A83BD7">
      <w:pPr>
        <w:pStyle w:val="HTMLPreformatted"/>
        <w:rPr>
          <w:rFonts w:ascii="Consolas" w:hAnsi="Consolas"/>
          <w:color w:val="212529"/>
          <w:sz w:val="24"/>
          <w:szCs w:val="24"/>
        </w:rPr>
      </w:pPr>
      <w:proofErr w:type="gramStart"/>
      <w:r>
        <w:rPr>
          <w:rFonts w:ascii="Consolas" w:hAnsi="Consolas"/>
          <w:color w:val="212529"/>
          <w:sz w:val="24"/>
          <w:szCs w:val="24"/>
        </w:rPr>
        <w:t>from</w:t>
      </w:r>
      <w:proofErr w:type="gramEnd"/>
      <w:r>
        <w:rPr>
          <w:rFonts w:ascii="Consolas" w:hAnsi="Consolas"/>
          <w:color w:val="212529"/>
          <w:sz w:val="24"/>
          <w:szCs w:val="24"/>
        </w:rPr>
        <w:t xml:space="preserve"> </w:t>
      </w:r>
      <w:proofErr w:type="spellStart"/>
      <w:r>
        <w:rPr>
          <w:rFonts w:ascii="Consolas" w:hAnsi="Consolas"/>
          <w:color w:val="212529"/>
          <w:sz w:val="24"/>
          <w:szCs w:val="24"/>
        </w:rPr>
        <w:t>sklearn.model_selection</w:t>
      </w:r>
      <w:proofErr w:type="spellEnd"/>
      <w:r>
        <w:rPr>
          <w:rFonts w:ascii="Consolas" w:hAnsi="Consolas"/>
          <w:color w:val="212529"/>
          <w:sz w:val="24"/>
          <w:szCs w:val="24"/>
        </w:rPr>
        <w:t xml:space="preserve"> import </w:t>
      </w:r>
      <w:proofErr w:type="spellStart"/>
      <w:r>
        <w:rPr>
          <w:rFonts w:ascii="Consolas" w:hAnsi="Consolas"/>
          <w:color w:val="212529"/>
          <w:sz w:val="24"/>
          <w:szCs w:val="24"/>
        </w:rPr>
        <w:t>KFold</w:t>
      </w:r>
      <w:proofErr w:type="spellEnd"/>
    </w:p>
    <w:p w:rsidR="00A83BD7" w:rsidRDefault="00A83BD7" w:rsidP="00A83BD7">
      <w:pPr>
        <w:pStyle w:val="HTMLPreformatted"/>
        <w:rPr>
          <w:rFonts w:ascii="Consolas" w:hAnsi="Consolas"/>
          <w:color w:val="212529"/>
          <w:sz w:val="24"/>
          <w:szCs w:val="24"/>
        </w:rPr>
      </w:pPr>
      <w:proofErr w:type="gramStart"/>
      <w:r>
        <w:rPr>
          <w:rFonts w:ascii="Consolas" w:hAnsi="Consolas"/>
          <w:color w:val="212529"/>
          <w:sz w:val="24"/>
          <w:szCs w:val="24"/>
        </w:rPr>
        <w:t>from</w:t>
      </w:r>
      <w:proofErr w:type="gramEnd"/>
      <w:r>
        <w:rPr>
          <w:rFonts w:ascii="Consolas" w:hAnsi="Consolas"/>
          <w:color w:val="212529"/>
          <w:sz w:val="24"/>
          <w:szCs w:val="24"/>
        </w:rPr>
        <w:t xml:space="preserve"> </w:t>
      </w:r>
      <w:proofErr w:type="spellStart"/>
      <w:r>
        <w:rPr>
          <w:rFonts w:ascii="Consolas" w:hAnsi="Consolas"/>
          <w:color w:val="212529"/>
          <w:sz w:val="24"/>
          <w:szCs w:val="24"/>
        </w:rPr>
        <w:t>sklearn.model_selection</w:t>
      </w:r>
      <w:proofErr w:type="spellEnd"/>
      <w:r>
        <w:rPr>
          <w:rFonts w:ascii="Consolas" w:hAnsi="Consolas"/>
          <w:color w:val="212529"/>
          <w:sz w:val="24"/>
          <w:szCs w:val="24"/>
        </w:rPr>
        <w:t xml:space="preserve"> import </w:t>
      </w:r>
      <w:proofErr w:type="spellStart"/>
      <w:r>
        <w:rPr>
          <w:rFonts w:ascii="Consolas" w:hAnsi="Consolas"/>
          <w:color w:val="212529"/>
          <w:sz w:val="24"/>
          <w:szCs w:val="24"/>
        </w:rPr>
        <w:t>train_test_split</w:t>
      </w:r>
      <w:proofErr w:type="spellEnd"/>
    </w:p>
    <w:p w:rsidR="00A83BD7" w:rsidRDefault="00A83BD7" w:rsidP="00A83BD7">
      <w:pPr>
        <w:pStyle w:val="HTMLPreformatted"/>
        <w:rPr>
          <w:rFonts w:ascii="Consolas" w:hAnsi="Consolas"/>
          <w:color w:val="212529"/>
          <w:sz w:val="24"/>
          <w:szCs w:val="24"/>
        </w:rPr>
      </w:pPr>
      <w:proofErr w:type="gramStart"/>
      <w:r>
        <w:rPr>
          <w:rFonts w:ascii="Consolas" w:hAnsi="Consolas"/>
          <w:color w:val="212529"/>
          <w:sz w:val="24"/>
          <w:szCs w:val="24"/>
        </w:rPr>
        <w:t>from</w:t>
      </w:r>
      <w:proofErr w:type="gramEnd"/>
      <w:r>
        <w:rPr>
          <w:rFonts w:ascii="Consolas" w:hAnsi="Consolas"/>
          <w:color w:val="212529"/>
          <w:sz w:val="24"/>
          <w:szCs w:val="24"/>
        </w:rPr>
        <w:t xml:space="preserve"> </w:t>
      </w:r>
      <w:proofErr w:type="spellStart"/>
      <w:r>
        <w:rPr>
          <w:rFonts w:ascii="Consolas" w:hAnsi="Consolas"/>
          <w:color w:val="212529"/>
          <w:sz w:val="24"/>
          <w:szCs w:val="24"/>
        </w:rPr>
        <w:t>sklearn.model_selection</w:t>
      </w:r>
      <w:proofErr w:type="spellEnd"/>
      <w:r>
        <w:rPr>
          <w:rFonts w:ascii="Consolas" w:hAnsi="Consolas"/>
          <w:color w:val="212529"/>
          <w:sz w:val="24"/>
          <w:szCs w:val="24"/>
        </w:rPr>
        <w:t xml:space="preserve"> import </w:t>
      </w:r>
      <w:proofErr w:type="spellStart"/>
      <w:r>
        <w:rPr>
          <w:rFonts w:ascii="Consolas" w:hAnsi="Consolas"/>
          <w:color w:val="212529"/>
          <w:sz w:val="24"/>
          <w:szCs w:val="24"/>
        </w:rPr>
        <w:t>GridSearchCV</w:t>
      </w:r>
      <w:proofErr w:type="spellEnd"/>
    </w:p>
    <w:p w:rsidR="00A83BD7" w:rsidRDefault="00A83BD7" w:rsidP="00A83BD7">
      <w:pPr>
        <w:pStyle w:val="HTMLPreformatted"/>
        <w:rPr>
          <w:rFonts w:ascii="Consolas" w:hAnsi="Consolas"/>
          <w:color w:val="212529"/>
          <w:sz w:val="24"/>
          <w:szCs w:val="24"/>
        </w:rPr>
      </w:pPr>
      <w:proofErr w:type="gramStart"/>
      <w:r>
        <w:rPr>
          <w:rFonts w:ascii="Consolas" w:hAnsi="Consolas"/>
          <w:color w:val="212529"/>
          <w:sz w:val="24"/>
          <w:szCs w:val="24"/>
        </w:rPr>
        <w:t>from</w:t>
      </w:r>
      <w:proofErr w:type="gramEnd"/>
      <w:r>
        <w:rPr>
          <w:rFonts w:ascii="Consolas" w:hAnsi="Consolas"/>
          <w:color w:val="212529"/>
          <w:sz w:val="24"/>
          <w:szCs w:val="24"/>
        </w:rPr>
        <w:t xml:space="preserve"> </w:t>
      </w:r>
      <w:proofErr w:type="spellStart"/>
      <w:r>
        <w:rPr>
          <w:rFonts w:ascii="Consolas" w:hAnsi="Consolas"/>
          <w:color w:val="212529"/>
          <w:sz w:val="24"/>
          <w:szCs w:val="24"/>
        </w:rPr>
        <w:t>sklearn.model_selection</w:t>
      </w:r>
      <w:proofErr w:type="spellEnd"/>
      <w:r>
        <w:rPr>
          <w:rFonts w:ascii="Consolas" w:hAnsi="Consolas"/>
          <w:color w:val="212529"/>
          <w:sz w:val="24"/>
          <w:szCs w:val="24"/>
        </w:rPr>
        <w:t xml:space="preserve"> import </w:t>
      </w:r>
      <w:proofErr w:type="spellStart"/>
      <w:r>
        <w:rPr>
          <w:rFonts w:ascii="Consolas" w:hAnsi="Consolas"/>
          <w:color w:val="212529"/>
          <w:sz w:val="24"/>
          <w:szCs w:val="24"/>
        </w:rPr>
        <w:t>RandomizedSearchCV</w:t>
      </w:r>
      <w:proofErr w:type="spellEnd"/>
    </w:p>
    <w:p w:rsidR="00A83BD7" w:rsidRDefault="00A83BD7" w:rsidP="00A83BD7">
      <w:pPr>
        <w:pStyle w:val="HTMLPreformatted"/>
        <w:rPr>
          <w:rFonts w:ascii="Consolas" w:hAnsi="Consolas"/>
          <w:color w:val="212529"/>
          <w:sz w:val="24"/>
          <w:szCs w:val="24"/>
        </w:rPr>
      </w:pPr>
    </w:p>
    <w:p w:rsidR="00A83BD7" w:rsidRDefault="00A83BD7" w:rsidP="00A83BD7">
      <w:pPr>
        <w:pStyle w:val="HTMLPreformatted"/>
        <w:rPr>
          <w:rFonts w:ascii="Consolas" w:hAnsi="Consolas"/>
          <w:color w:val="212529"/>
          <w:sz w:val="24"/>
          <w:szCs w:val="24"/>
        </w:rPr>
      </w:pPr>
      <w:proofErr w:type="gramStart"/>
      <w:r>
        <w:rPr>
          <w:rFonts w:ascii="Consolas" w:hAnsi="Consolas"/>
          <w:color w:val="212529"/>
          <w:sz w:val="24"/>
          <w:szCs w:val="24"/>
        </w:rPr>
        <w:t>from</w:t>
      </w:r>
      <w:proofErr w:type="gramEnd"/>
      <w:r>
        <w:rPr>
          <w:rFonts w:ascii="Consolas" w:hAnsi="Consolas"/>
          <w:color w:val="212529"/>
          <w:sz w:val="24"/>
          <w:szCs w:val="24"/>
        </w:rPr>
        <w:t xml:space="preserve"> </w:t>
      </w:r>
      <w:proofErr w:type="spellStart"/>
      <w:r>
        <w:rPr>
          <w:rFonts w:ascii="Consolas" w:hAnsi="Consolas"/>
          <w:color w:val="212529"/>
          <w:sz w:val="24"/>
          <w:szCs w:val="24"/>
        </w:rPr>
        <w:t>prettytable</w:t>
      </w:r>
      <w:proofErr w:type="spellEnd"/>
      <w:r>
        <w:rPr>
          <w:rFonts w:ascii="Consolas" w:hAnsi="Consolas"/>
          <w:color w:val="212529"/>
          <w:sz w:val="24"/>
          <w:szCs w:val="24"/>
        </w:rPr>
        <w:t xml:space="preserve"> import </w:t>
      </w:r>
      <w:proofErr w:type="spellStart"/>
      <w:r>
        <w:rPr>
          <w:rFonts w:ascii="Consolas" w:hAnsi="Consolas"/>
          <w:color w:val="212529"/>
          <w:sz w:val="24"/>
          <w:szCs w:val="24"/>
        </w:rPr>
        <w:t>PrettyTable</w:t>
      </w:r>
      <w:proofErr w:type="spellEnd"/>
    </w:p>
    <w:p w:rsidR="00A83BD7" w:rsidRDefault="00A83BD7" w:rsidP="00A83BD7"/>
    <w:p w:rsidR="00A83BD7" w:rsidRDefault="00A83BD7" w:rsidP="00A83BD7">
      <w:pPr>
        <w:pStyle w:val="Heading2"/>
        <w:spacing w:before="450"/>
        <w:rPr>
          <w:b w:val="0"/>
          <w:bCs w:val="0"/>
        </w:rPr>
      </w:pPr>
      <w:r>
        <w:rPr>
          <w:b w:val="0"/>
          <w:bCs w:val="0"/>
        </w:rPr>
        <w:t>Exploratory Data Analysis (EDA)</w:t>
      </w:r>
    </w:p>
    <w:p w:rsidR="00A83BD7" w:rsidRDefault="00A83BD7" w:rsidP="00A83BD7">
      <w:pPr>
        <w:spacing w:after="100" w:afterAutospacing="1" w:line="495" w:lineRule="atLeast"/>
        <w:jc w:val="both"/>
        <w:rPr>
          <w:color w:val="222222"/>
          <w:sz w:val="27"/>
          <w:szCs w:val="27"/>
        </w:rPr>
      </w:pPr>
      <w:r>
        <w:rPr>
          <w:b/>
          <w:bCs/>
          <w:color w:val="222222"/>
          <w:sz w:val="27"/>
          <w:szCs w:val="27"/>
        </w:rPr>
        <w:t>Now here we will be looking at the kind of columns our dataset has.</w:t>
      </w:r>
    </w:p>
    <w:p w:rsidR="00A83BD7" w:rsidRDefault="00A83BD7" w:rsidP="00A83BD7">
      <w:pPr>
        <w:pStyle w:val="HTMLPreformatted"/>
        <w:rPr>
          <w:rFonts w:ascii="Consolas" w:hAnsi="Consolas"/>
          <w:color w:val="212529"/>
          <w:sz w:val="24"/>
          <w:szCs w:val="24"/>
        </w:rPr>
      </w:pPr>
      <w:proofErr w:type="spellStart"/>
      <w:r>
        <w:rPr>
          <w:rFonts w:ascii="Consolas" w:hAnsi="Consolas"/>
          <w:color w:val="212529"/>
          <w:sz w:val="24"/>
          <w:szCs w:val="24"/>
        </w:rPr>
        <w:t>train_df.columns</w:t>
      </w:r>
      <w:proofErr w:type="spellEnd"/>
    </w:p>
    <w:p w:rsidR="00A83BD7" w:rsidRDefault="00A83BD7" w:rsidP="00A83BD7">
      <w:pPr>
        <w:pStyle w:val="NormalWeb"/>
        <w:spacing w:before="0" w:beforeAutospacing="0" w:line="495" w:lineRule="atLeast"/>
        <w:jc w:val="both"/>
        <w:rPr>
          <w:color w:val="222222"/>
          <w:sz w:val="27"/>
          <w:szCs w:val="27"/>
        </w:rPr>
      </w:pPr>
      <w:r>
        <w:rPr>
          <w:b/>
          <w:bCs/>
          <w:color w:val="222222"/>
          <w:sz w:val="27"/>
          <w:szCs w:val="27"/>
        </w:rPr>
        <w:t>Output:</w:t>
      </w:r>
    </w:p>
    <w:p w:rsidR="00A83BD7" w:rsidRDefault="00A83BD7" w:rsidP="00A83BD7">
      <w:pPr>
        <w:pStyle w:val="HTMLPreformatted"/>
        <w:rPr>
          <w:rFonts w:ascii="Consolas" w:hAnsi="Consolas"/>
          <w:color w:val="212529"/>
          <w:sz w:val="24"/>
          <w:szCs w:val="24"/>
        </w:rPr>
      </w:pPr>
      <w:proofErr w:type="gramStart"/>
      <w:r>
        <w:rPr>
          <w:rFonts w:ascii="Consolas" w:hAnsi="Consolas"/>
          <w:color w:val="212529"/>
          <w:sz w:val="24"/>
          <w:szCs w:val="24"/>
        </w:rPr>
        <w:t>Index(</w:t>
      </w:r>
      <w:proofErr w:type="gramEnd"/>
      <w:r>
        <w:rPr>
          <w:rFonts w:ascii="Consolas" w:hAnsi="Consolas"/>
          <w:color w:val="212529"/>
          <w:sz w:val="24"/>
          <w:szCs w:val="24"/>
        </w:rPr>
        <w:t>['Airline', '</w:t>
      </w:r>
      <w:proofErr w:type="spellStart"/>
      <w:r>
        <w:rPr>
          <w:rFonts w:ascii="Consolas" w:hAnsi="Consolas"/>
          <w:color w:val="212529"/>
          <w:sz w:val="24"/>
          <w:szCs w:val="24"/>
        </w:rPr>
        <w:t>Date_of_Journey</w:t>
      </w:r>
      <w:proofErr w:type="spellEnd"/>
      <w:r>
        <w:rPr>
          <w:rFonts w:ascii="Consolas" w:hAnsi="Consolas"/>
          <w:color w:val="212529"/>
          <w:sz w:val="24"/>
          <w:szCs w:val="24"/>
        </w:rPr>
        <w:t>', 'Source', 'Destination', 'Route',</w:t>
      </w:r>
    </w:p>
    <w:p w:rsidR="00A83BD7" w:rsidRDefault="00A83BD7" w:rsidP="00A83BD7">
      <w:pPr>
        <w:pStyle w:val="HTMLPreformatted"/>
        <w:rPr>
          <w:rFonts w:ascii="Consolas" w:hAnsi="Consolas"/>
          <w:color w:val="212529"/>
          <w:sz w:val="24"/>
          <w:szCs w:val="24"/>
        </w:rPr>
      </w:pPr>
      <w:r>
        <w:rPr>
          <w:rFonts w:ascii="Consolas" w:hAnsi="Consolas"/>
          <w:color w:val="212529"/>
          <w:sz w:val="24"/>
          <w:szCs w:val="24"/>
        </w:rPr>
        <w:t xml:space="preserve">       '</w:t>
      </w:r>
      <w:proofErr w:type="spellStart"/>
      <w:r>
        <w:rPr>
          <w:rFonts w:ascii="Consolas" w:hAnsi="Consolas"/>
          <w:color w:val="212529"/>
          <w:sz w:val="24"/>
          <w:szCs w:val="24"/>
        </w:rPr>
        <w:t>Dep_Time</w:t>
      </w:r>
      <w:proofErr w:type="spellEnd"/>
      <w:r>
        <w:rPr>
          <w:rFonts w:ascii="Consolas" w:hAnsi="Consolas"/>
          <w:color w:val="212529"/>
          <w:sz w:val="24"/>
          <w:szCs w:val="24"/>
        </w:rPr>
        <w:t>', '</w:t>
      </w:r>
      <w:proofErr w:type="spellStart"/>
      <w:r>
        <w:rPr>
          <w:rFonts w:ascii="Consolas" w:hAnsi="Consolas"/>
          <w:color w:val="212529"/>
          <w:sz w:val="24"/>
          <w:szCs w:val="24"/>
        </w:rPr>
        <w:t>Arrival_Time</w:t>
      </w:r>
      <w:proofErr w:type="spellEnd"/>
      <w:r>
        <w:rPr>
          <w:rFonts w:ascii="Consolas" w:hAnsi="Consolas"/>
          <w:color w:val="212529"/>
          <w:sz w:val="24"/>
          <w:szCs w:val="24"/>
        </w:rPr>
        <w:t>', 'Duration', '</w:t>
      </w:r>
      <w:proofErr w:type="spellStart"/>
      <w:r>
        <w:rPr>
          <w:rFonts w:ascii="Consolas" w:hAnsi="Consolas"/>
          <w:color w:val="212529"/>
          <w:sz w:val="24"/>
          <w:szCs w:val="24"/>
        </w:rPr>
        <w:t>Total_Stops</w:t>
      </w:r>
      <w:proofErr w:type="spellEnd"/>
      <w:r>
        <w:rPr>
          <w:rFonts w:ascii="Consolas" w:hAnsi="Consolas"/>
          <w:color w:val="212529"/>
          <w:sz w:val="24"/>
          <w:szCs w:val="24"/>
        </w:rPr>
        <w:t>',</w:t>
      </w:r>
    </w:p>
    <w:p w:rsidR="00A83BD7" w:rsidRDefault="00A83BD7" w:rsidP="00A83BD7">
      <w:pPr>
        <w:pStyle w:val="HTMLPreformatted"/>
        <w:rPr>
          <w:rFonts w:ascii="Consolas" w:hAnsi="Consolas"/>
          <w:color w:val="212529"/>
          <w:sz w:val="24"/>
          <w:szCs w:val="24"/>
        </w:rPr>
      </w:pPr>
      <w:r>
        <w:rPr>
          <w:rFonts w:ascii="Consolas" w:hAnsi="Consolas"/>
          <w:color w:val="212529"/>
          <w:sz w:val="24"/>
          <w:szCs w:val="24"/>
        </w:rPr>
        <w:t xml:space="preserve">       '</w:t>
      </w:r>
      <w:proofErr w:type="spellStart"/>
      <w:r>
        <w:rPr>
          <w:rFonts w:ascii="Consolas" w:hAnsi="Consolas"/>
          <w:color w:val="212529"/>
          <w:sz w:val="24"/>
          <w:szCs w:val="24"/>
        </w:rPr>
        <w:t>Additional_Info</w:t>
      </w:r>
      <w:proofErr w:type="spellEnd"/>
      <w:r>
        <w:rPr>
          <w:rFonts w:ascii="Consolas" w:hAnsi="Consolas"/>
          <w:color w:val="212529"/>
          <w:sz w:val="24"/>
          <w:szCs w:val="24"/>
        </w:rPr>
        <w:t>', 'Price'],</w:t>
      </w:r>
    </w:p>
    <w:p w:rsidR="00A83BD7" w:rsidRDefault="00A83BD7" w:rsidP="00A83BD7">
      <w:pPr>
        <w:pStyle w:val="HTMLPreformatted"/>
        <w:rPr>
          <w:rFonts w:ascii="Consolas" w:hAnsi="Consolas"/>
          <w:color w:val="212529"/>
          <w:sz w:val="24"/>
          <w:szCs w:val="24"/>
        </w:rPr>
      </w:pPr>
      <w:r>
        <w:rPr>
          <w:rFonts w:ascii="Consolas" w:hAnsi="Consolas"/>
          <w:color w:val="212529"/>
          <w:sz w:val="24"/>
          <w:szCs w:val="24"/>
        </w:rPr>
        <w:t xml:space="preserve">      </w:t>
      </w:r>
      <w:proofErr w:type="spellStart"/>
      <w:proofErr w:type="gramStart"/>
      <w:r>
        <w:rPr>
          <w:rFonts w:ascii="Consolas" w:hAnsi="Consolas"/>
          <w:color w:val="212529"/>
          <w:sz w:val="24"/>
          <w:szCs w:val="24"/>
        </w:rPr>
        <w:t>dtype</w:t>
      </w:r>
      <w:proofErr w:type="spellEnd"/>
      <w:proofErr w:type="gramEnd"/>
      <w:r>
        <w:rPr>
          <w:rFonts w:ascii="Consolas" w:hAnsi="Consolas"/>
          <w:color w:val="212529"/>
          <w:sz w:val="24"/>
          <w:szCs w:val="24"/>
        </w:rPr>
        <w:t>='object')</w:t>
      </w:r>
    </w:p>
    <w:p w:rsidR="00A83BD7" w:rsidRDefault="00A83BD7" w:rsidP="00A83BD7">
      <w:pPr>
        <w:pStyle w:val="NormalWeb"/>
        <w:spacing w:before="0" w:beforeAutospacing="0" w:line="495" w:lineRule="atLeast"/>
        <w:jc w:val="both"/>
        <w:rPr>
          <w:color w:val="222222"/>
          <w:sz w:val="27"/>
          <w:szCs w:val="27"/>
        </w:rPr>
      </w:pPr>
      <w:r>
        <w:rPr>
          <w:b/>
          <w:bCs/>
          <w:color w:val="222222"/>
          <w:sz w:val="27"/>
          <w:szCs w:val="27"/>
        </w:rPr>
        <w:t>Here we can get more information about our dataset</w:t>
      </w:r>
    </w:p>
    <w:p w:rsidR="00A83BD7" w:rsidRDefault="00A83BD7" w:rsidP="00A83BD7">
      <w:pPr>
        <w:pStyle w:val="HTMLPreformatted"/>
        <w:rPr>
          <w:rFonts w:ascii="Consolas" w:hAnsi="Consolas"/>
          <w:color w:val="212529"/>
          <w:sz w:val="24"/>
          <w:szCs w:val="24"/>
        </w:rPr>
      </w:pPr>
      <w:r>
        <w:rPr>
          <w:rFonts w:ascii="Consolas" w:hAnsi="Consolas"/>
          <w:color w:val="212529"/>
          <w:sz w:val="24"/>
          <w:szCs w:val="24"/>
        </w:rPr>
        <w:t>train_</w:t>
      </w:r>
      <w:proofErr w:type="gramStart"/>
      <w:r>
        <w:rPr>
          <w:rFonts w:ascii="Consolas" w:hAnsi="Consolas"/>
          <w:color w:val="212529"/>
          <w:sz w:val="24"/>
          <w:szCs w:val="24"/>
        </w:rPr>
        <w:t>df.info()</w:t>
      </w:r>
      <w:proofErr w:type="gramEnd"/>
    </w:p>
    <w:p w:rsidR="00A83BD7" w:rsidRDefault="00A83BD7" w:rsidP="00A83BD7">
      <w:pPr>
        <w:pStyle w:val="NormalWeb"/>
        <w:spacing w:before="0" w:beforeAutospacing="0" w:line="495" w:lineRule="atLeast"/>
        <w:jc w:val="both"/>
        <w:rPr>
          <w:color w:val="222222"/>
          <w:sz w:val="27"/>
          <w:szCs w:val="27"/>
        </w:rPr>
      </w:pPr>
      <w:r>
        <w:rPr>
          <w:b/>
          <w:bCs/>
          <w:color w:val="222222"/>
          <w:sz w:val="27"/>
          <w:szCs w:val="27"/>
        </w:rPr>
        <w:t>Output:</w:t>
      </w:r>
    </w:p>
    <w:p w:rsidR="00A83BD7" w:rsidRDefault="00A83BD7" w:rsidP="00A83BD7">
      <w:pPr>
        <w:pStyle w:val="NormalWeb"/>
        <w:spacing w:before="0" w:beforeAutospacing="0" w:line="495" w:lineRule="atLeast"/>
        <w:jc w:val="both"/>
        <w:rPr>
          <w:color w:val="222222"/>
          <w:sz w:val="27"/>
          <w:szCs w:val="27"/>
        </w:rPr>
      </w:pPr>
      <w:r>
        <w:rPr>
          <w:color w:val="222222"/>
          <w:sz w:val="27"/>
          <w:szCs w:val="27"/>
        </w:rPr>
        <w:t> </w:t>
      </w:r>
    </w:p>
    <w:p w:rsidR="00A83BD7" w:rsidRDefault="00A83BD7" w:rsidP="00A83BD7">
      <w:pPr>
        <w:rPr>
          <w:sz w:val="24"/>
          <w:szCs w:val="24"/>
        </w:rPr>
      </w:pPr>
      <w:r>
        <w:rPr>
          <w:noProof/>
          <w:lang w:eastAsia="en-IN"/>
        </w:rPr>
        <w:lastRenderedPageBreak/>
        <w:drawing>
          <wp:inline distT="0" distB="0" distL="0" distR="0">
            <wp:extent cx="8434070" cy="3813175"/>
            <wp:effectExtent l="0" t="0" r="5080" b="0"/>
            <wp:docPr id="17" name="Picture 17" descr="Exploratory Data Analysi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xploratory Data Analysis "/>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8434070" cy="3813175"/>
                    </a:xfrm>
                    <a:prstGeom prst="rect">
                      <a:avLst/>
                    </a:prstGeom>
                    <a:noFill/>
                    <a:ln>
                      <a:noFill/>
                    </a:ln>
                  </pic:spPr>
                </pic:pic>
              </a:graphicData>
            </a:graphic>
          </wp:inline>
        </w:drawing>
      </w:r>
    </w:p>
    <w:p w:rsidR="00A83BD7" w:rsidRDefault="00A83BD7" w:rsidP="00A83BD7">
      <w:pPr>
        <w:pStyle w:val="NormalWeb"/>
        <w:spacing w:before="0" w:beforeAutospacing="0" w:line="495" w:lineRule="atLeast"/>
        <w:jc w:val="both"/>
        <w:rPr>
          <w:color w:val="222222"/>
          <w:sz w:val="27"/>
          <w:szCs w:val="27"/>
        </w:rPr>
      </w:pPr>
      <w:r>
        <w:rPr>
          <w:b/>
          <w:bCs/>
          <w:color w:val="222222"/>
          <w:sz w:val="27"/>
          <w:szCs w:val="27"/>
        </w:rPr>
        <w:t>To know more about the dataset</w:t>
      </w:r>
    </w:p>
    <w:p w:rsidR="00A83BD7" w:rsidRDefault="00A83BD7" w:rsidP="00A83BD7">
      <w:pPr>
        <w:pStyle w:val="HTMLPreformatted"/>
        <w:rPr>
          <w:rFonts w:ascii="Consolas" w:hAnsi="Consolas"/>
          <w:color w:val="212529"/>
          <w:sz w:val="24"/>
          <w:szCs w:val="24"/>
        </w:rPr>
      </w:pPr>
      <w:proofErr w:type="spellStart"/>
      <w:r>
        <w:rPr>
          <w:rFonts w:ascii="Consolas" w:hAnsi="Consolas"/>
          <w:color w:val="212529"/>
          <w:sz w:val="24"/>
          <w:szCs w:val="24"/>
        </w:rPr>
        <w:t>train_</w:t>
      </w:r>
      <w:proofErr w:type="gramStart"/>
      <w:r>
        <w:rPr>
          <w:rFonts w:ascii="Consolas" w:hAnsi="Consolas"/>
          <w:color w:val="212529"/>
          <w:sz w:val="24"/>
          <w:szCs w:val="24"/>
        </w:rPr>
        <w:t>df.describe</w:t>
      </w:r>
      <w:proofErr w:type="spellEnd"/>
      <w:r>
        <w:rPr>
          <w:rFonts w:ascii="Consolas" w:hAnsi="Consolas"/>
          <w:color w:val="212529"/>
          <w:sz w:val="24"/>
          <w:szCs w:val="24"/>
        </w:rPr>
        <w:t>()</w:t>
      </w:r>
      <w:proofErr w:type="gramEnd"/>
    </w:p>
    <w:p w:rsidR="00A83BD7" w:rsidRDefault="00A83BD7" w:rsidP="00A83BD7">
      <w:pPr>
        <w:pStyle w:val="NormalWeb"/>
        <w:spacing w:before="0" w:beforeAutospacing="0" w:line="495" w:lineRule="atLeast"/>
        <w:jc w:val="both"/>
        <w:rPr>
          <w:color w:val="222222"/>
          <w:sz w:val="27"/>
          <w:szCs w:val="27"/>
        </w:rPr>
      </w:pPr>
      <w:r>
        <w:rPr>
          <w:b/>
          <w:bCs/>
          <w:color w:val="222222"/>
          <w:sz w:val="27"/>
          <w:szCs w:val="27"/>
        </w:rPr>
        <w:t>Output:</w:t>
      </w:r>
    </w:p>
    <w:p w:rsidR="00A83BD7" w:rsidRDefault="00A83BD7" w:rsidP="00A83BD7">
      <w:pPr>
        <w:rPr>
          <w:sz w:val="24"/>
          <w:szCs w:val="24"/>
        </w:rPr>
      </w:pPr>
    </w:p>
    <w:p w:rsidR="00A83BD7" w:rsidRDefault="00A83BD7" w:rsidP="00A83BD7">
      <w:r>
        <w:rPr>
          <w:noProof/>
          <w:lang w:eastAsia="en-IN"/>
        </w:rPr>
        <w:drawing>
          <wp:inline distT="0" distB="0" distL="0" distR="0">
            <wp:extent cx="7285990" cy="2966720"/>
            <wp:effectExtent l="0" t="0" r="0" b="5080"/>
            <wp:docPr id="15" name="Picture 15" descr="Output 2 | Prediction Using Machine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Output 2 | Prediction Using Machine Learni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285990" cy="2966720"/>
                    </a:xfrm>
                    <a:prstGeom prst="rect">
                      <a:avLst/>
                    </a:prstGeom>
                    <a:noFill/>
                    <a:ln>
                      <a:noFill/>
                    </a:ln>
                  </pic:spPr>
                </pic:pic>
              </a:graphicData>
            </a:graphic>
          </wp:inline>
        </w:drawing>
      </w:r>
    </w:p>
    <w:p w:rsidR="00A83BD7" w:rsidRDefault="00A83BD7" w:rsidP="00A83BD7">
      <w:pPr>
        <w:pStyle w:val="NormalWeb"/>
        <w:spacing w:before="0" w:beforeAutospacing="0" w:line="495" w:lineRule="atLeast"/>
        <w:jc w:val="both"/>
        <w:rPr>
          <w:color w:val="222222"/>
          <w:sz w:val="27"/>
          <w:szCs w:val="27"/>
        </w:rPr>
      </w:pPr>
      <w:r>
        <w:rPr>
          <w:b/>
          <w:bCs/>
          <w:color w:val="222222"/>
          <w:sz w:val="27"/>
          <w:szCs w:val="27"/>
        </w:rPr>
        <w:lastRenderedPageBreak/>
        <w:t xml:space="preserve">Now while using the </w:t>
      </w:r>
      <w:proofErr w:type="spellStart"/>
      <w:r>
        <w:rPr>
          <w:b/>
          <w:bCs/>
          <w:color w:val="222222"/>
          <w:sz w:val="27"/>
          <w:szCs w:val="27"/>
        </w:rPr>
        <w:t>IsNull</w:t>
      </w:r>
      <w:proofErr w:type="spellEnd"/>
      <w:r>
        <w:rPr>
          <w:b/>
          <w:bCs/>
          <w:color w:val="222222"/>
          <w:sz w:val="27"/>
          <w:szCs w:val="27"/>
        </w:rPr>
        <w:t xml:space="preserve"> function we will </w:t>
      </w:r>
      <w:proofErr w:type="spellStart"/>
      <w:r>
        <w:rPr>
          <w:b/>
          <w:bCs/>
          <w:color w:val="222222"/>
          <w:sz w:val="27"/>
          <w:szCs w:val="27"/>
        </w:rPr>
        <w:t>gonna</w:t>
      </w:r>
      <w:proofErr w:type="spellEnd"/>
      <w:r>
        <w:rPr>
          <w:b/>
          <w:bCs/>
          <w:color w:val="222222"/>
          <w:sz w:val="27"/>
          <w:szCs w:val="27"/>
        </w:rPr>
        <w:t xml:space="preserve"> see the number of null values in our dataset</w:t>
      </w:r>
    </w:p>
    <w:p w:rsidR="00A83BD7" w:rsidRDefault="00A83BD7" w:rsidP="00A83BD7">
      <w:pPr>
        <w:pStyle w:val="HTMLPreformatted"/>
        <w:rPr>
          <w:rFonts w:ascii="Consolas" w:hAnsi="Consolas"/>
          <w:color w:val="212529"/>
          <w:sz w:val="24"/>
          <w:szCs w:val="24"/>
        </w:rPr>
      </w:pPr>
      <w:proofErr w:type="spellStart"/>
      <w:r>
        <w:rPr>
          <w:rFonts w:ascii="Consolas" w:hAnsi="Consolas"/>
          <w:color w:val="212529"/>
          <w:sz w:val="24"/>
          <w:szCs w:val="24"/>
        </w:rPr>
        <w:t>train_</w:t>
      </w:r>
      <w:proofErr w:type="gramStart"/>
      <w:r>
        <w:rPr>
          <w:rFonts w:ascii="Consolas" w:hAnsi="Consolas"/>
          <w:color w:val="212529"/>
          <w:sz w:val="24"/>
          <w:szCs w:val="24"/>
        </w:rPr>
        <w:t>df.isnull</w:t>
      </w:r>
      <w:proofErr w:type="spellEnd"/>
      <w:r>
        <w:rPr>
          <w:rFonts w:ascii="Consolas" w:hAnsi="Consolas"/>
          <w:color w:val="212529"/>
          <w:sz w:val="24"/>
          <w:szCs w:val="24"/>
        </w:rPr>
        <w:t>(</w:t>
      </w:r>
      <w:proofErr w:type="gramEnd"/>
      <w:r>
        <w:rPr>
          <w:rFonts w:ascii="Consolas" w:hAnsi="Consolas"/>
          <w:color w:val="212529"/>
          <w:sz w:val="24"/>
          <w:szCs w:val="24"/>
        </w:rPr>
        <w:t>).head()</w:t>
      </w:r>
    </w:p>
    <w:p w:rsidR="00A83BD7" w:rsidRDefault="00A83BD7" w:rsidP="00A83BD7">
      <w:pPr>
        <w:pStyle w:val="NormalWeb"/>
        <w:spacing w:before="0" w:beforeAutospacing="0" w:line="495" w:lineRule="atLeast"/>
        <w:jc w:val="both"/>
        <w:rPr>
          <w:color w:val="222222"/>
          <w:sz w:val="27"/>
          <w:szCs w:val="27"/>
        </w:rPr>
      </w:pPr>
      <w:r>
        <w:rPr>
          <w:b/>
          <w:bCs/>
          <w:color w:val="222222"/>
          <w:sz w:val="27"/>
          <w:szCs w:val="27"/>
        </w:rPr>
        <w:t>Output:</w:t>
      </w:r>
    </w:p>
    <w:p w:rsidR="00A83BD7" w:rsidRDefault="00A83BD7" w:rsidP="00A83BD7">
      <w:pPr>
        <w:pStyle w:val="NormalWeb"/>
        <w:spacing w:before="0" w:beforeAutospacing="0" w:line="495" w:lineRule="atLeast"/>
        <w:jc w:val="both"/>
        <w:rPr>
          <w:color w:val="222222"/>
          <w:sz w:val="27"/>
          <w:szCs w:val="27"/>
        </w:rPr>
      </w:pPr>
      <w:r>
        <w:rPr>
          <w:color w:val="222222"/>
          <w:sz w:val="27"/>
          <w:szCs w:val="27"/>
        </w:rPr>
        <w:t> </w:t>
      </w:r>
    </w:p>
    <w:p w:rsidR="00A83BD7" w:rsidRDefault="00A83BD7" w:rsidP="00A83BD7">
      <w:pPr>
        <w:rPr>
          <w:sz w:val="24"/>
          <w:szCs w:val="24"/>
        </w:rPr>
      </w:pPr>
      <w:r>
        <w:rPr>
          <w:noProof/>
          <w:lang w:eastAsia="en-IN"/>
        </w:rPr>
        <w:drawing>
          <wp:inline distT="0" distB="0" distL="0" distR="0">
            <wp:extent cx="6052457" cy="2044433"/>
            <wp:effectExtent l="0" t="0" r="5715" b="0"/>
            <wp:docPr id="14" name="Picture 14" descr="Outpu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Output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047607" cy="2042795"/>
                    </a:xfrm>
                    <a:prstGeom prst="rect">
                      <a:avLst/>
                    </a:prstGeom>
                    <a:noFill/>
                    <a:ln>
                      <a:noFill/>
                    </a:ln>
                  </pic:spPr>
                </pic:pic>
              </a:graphicData>
            </a:graphic>
          </wp:inline>
        </w:drawing>
      </w:r>
    </w:p>
    <w:p w:rsidR="00A83BD7" w:rsidRDefault="00A83BD7" w:rsidP="00A83BD7">
      <w:pPr>
        <w:pStyle w:val="NormalWeb"/>
        <w:spacing w:before="0" w:beforeAutospacing="0" w:line="495" w:lineRule="atLeast"/>
        <w:jc w:val="both"/>
        <w:rPr>
          <w:color w:val="222222"/>
          <w:sz w:val="27"/>
          <w:szCs w:val="27"/>
        </w:rPr>
      </w:pPr>
      <w:r>
        <w:rPr>
          <w:b/>
          <w:bCs/>
          <w:color w:val="222222"/>
          <w:sz w:val="27"/>
          <w:szCs w:val="27"/>
        </w:rPr>
        <w:t xml:space="preserve">Now while using the </w:t>
      </w:r>
      <w:proofErr w:type="spellStart"/>
      <w:r>
        <w:rPr>
          <w:b/>
          <w:bCs/>
          <w:color w:val="222222"/>
          <w:sz w:val="27"/>
          <w:szCs w:val="27"/>
        </w:rPr>
        <w:t>IsNull</w:t>
      </w:r>
      <w:proofErr w:type="spellEnd"/>
      <w:r>
        <w:rPr>
          <w:b/>
          <w:bCs/>
          <w:color w:val="222222"/>
          <w:sz w:val="27"/>
          <w:szCs w:val="27"/>
        </w:rPr>
        <w:t xml:space="preserve"> function and sum function we will </w:t>
      </w:r>
      <w:proofErr w:type="spellStart"/>
      <w:r>
        <w:rPr>
          <w:b/>
          <w:bCs/>
          <w:color w:val="222222"/>
          <w:sz w:val="27"/>
          <w:szCs w:val="27"/>
        </w:rPr>
        <w:t>gonna</w:t>
      </w:r>
      <w:proofErr w:type="spellEnd"/>
      <w:r>
        <w:rPr>
          <w:b/>
          <w:bCs/>
          <w:color w:val="222222"/>
          <w:sz w:val="27"/>
          <w:szCs w:val="27"/>
        </w:rPr>
        <w:t xml:space="preserve"> see the number of null values in our dataset</w:t>
      </w:r>
    </w:p>
    <w:p w:rsidR="00A83BD7" w:rsidRDefault="00A83BD7" w:rsidP="00A83BD7">
      <w:pPr>
        <w:pStyle w:val="HTMLPreformatted"/>
        <w:rPr>
          <w:rFonts w:ascii="Consolas" w:hAnsi="Consolas"/>
          <w:color w:val="212529"/>
          <w:sz w:val="24"/>
          <w:szCs w:val="24"/>
        </w:rPr>
      </w:pPr>
      <w:proofErr w:type="spellStart"/>
      <w:r>
        <w:rPr>
          <w:rFonts w:ascii="Consolas" w:hAnsi="Consolas"/>
          <w:color w:val="212529"/>
          <w:sz w:val="24"/>
          <w:szCs w:val="24"/>
        </w:rPr>
        <w:t>train_</w:t>
      </w:r>
      <w:proofErr w:type="gramStart"/>
      <w:r>
        <w:rPr>
          <w:rFonts w:ascii="Consolas" w:hAnsi="Consolas"/>
          <w:color w:val="212529"/>
          <w:sz w:val="24"/>
          <w:szCs w:val="24"/>
        </w:rPr>
        <w:t>df.isnull</w:t>
      </w:r>
      <w:proofErr w:type="spellEnd"/>
      <w:r>
        <w:rPr>
          <w:rFonts w:ascii="Consolas" w:hAnsi="Consolas"/>
          <w:color w:val="212529"/>
          <w:sz w:val="24"/>
          <w:szCs w:val="24"/>
        </w:rPr>
        <w:t>(</w:t>
      </w:r>
      <w:proofErr w:type="gramEnd"/>
      <w:r>
        <w:rPr>
          <w:rFonts w:ascii="Consolas" w:hAnsi="Consolas"/>
          <w:color w:val="212529"/>
          <w:sz w:val="24"/>
          <w:szCs w:val="24"/>
        </w:rPr>
        <w:t>).sum()</w:t>
      </w:r>
    </w:p>
    <w:p w:rsidR="00A83BD7" w:rsidRDefault="00A83BD7" w:rsidP="00A83BD7">
      <w:pPr>
        <w:pStyle w:val="NormalWeb"/>
        <w:spacing w:before="0" w:beforeAutospacing="0" w:line="495" w:lineRule="atLeast"/>
        <w:jc w:val="both"/>
        <w:rPr>
          <w:color w:val="222222"/>
          <w:sz w:val="27"/>
          <w:szCs w:val="27"/>
        </w:rPr>
      </w:pPr>
      <w:r>
        <w:rPr>
          <w:b/>
          <w:bCs/>
          <w:color w:val="222222"/>
          <w:sz w:val="27"/>
          <w:szCs w:val="27"/>
        </w:rPr>
        <w:t>Output:</w:t>
      </w:r>
    </w:p>
    <w:p w:rsidR="00A83BD7" w:rsidRDefault="00A83BD7" w:rsidP="00A83BD7">
      <w:pPr>
        <w:pStyle w:val="HTMLPreformatted"/>
        <w:rPr>
          <w:rFonts w:ascii="Consolas" w:hAnsi="Consolas"/>
          <w:color w:val="212529"/>
          <w:sz w:val="24"/>
          <w:szCs w:val="24"/>
        </w:rPr>
      </w:pPr>
      <w:r>
        <w:rPr>
          <w:rFonts w:ascii="Consolas" w:hAnsi="Consolas"/>
          <w:color w:val="212529"/>
          <w:sz w:val="24"/>
          <w:szCs w:val="24"/>
        </w:rPr>
        <w:t>Airline            0</w:t>
      </w:r>
    </w:p>
    <w:p w:rsidR="00A83BD7" w:rsidRDefault="00A83BD7" w:rsidP="00A83BD7">
      <w:pPr>
        <w:pStyle w:val="HTMLPreformatted"/>
        <w:rPr>
          <w:rFonts w:ascii="Consolas" w:hAnsi="Consolas"/>
          <w:color w:val="212529"/>
          <w:sz w:val="24"/>
          <w:szCs w:val="24"/>
        </w:rPr>
      </w:pPr>
      <w:proofErr w:type="spellStart"/>
      <w:r>
        <w:rPr>
          <w:rFonts w:ascii="Consolas" w:hAnsi="Consolas"/>
          <w:color w:val="212529"/>
          <w:sz w:val="24"/>
          <w:szCs w:val="24"/>
        </w:rPr>
        <w:t>Date_of_Journey</w:t>
      </w:r>
      <w:proofErr w:type="spellEnd"/>
      <w:r>
        <w:rPr>
          <w:rFonts w:ascii="Consolas" w:hAnsi="Consolas"/>
          <w:color w:val="212529"/>
          <w:sz w:val="24"/>
          <w:szCs w:val="24"/>
        </w:rPr>
        <w:t xml:space="preserve">    0</w:t>
      </w:r>
    </w:p>
    <w:p w:rsidR="00A83BD7" w:rsidRDefault="00A83BD7" w:rsidP="00A83BD7">
      <w:pPr>
        <w:pStyle w:val="HTMLPreformatted"/>
        <w:rPr>
          <w:rFonts w:ascii="Consolas" w:hAnsi="Consolas"/>
          <w:color w:val="212529"/>
          <w:sz w:val="24"/>
          <w:szCs w:val="24"/>
        </w:rPr>
      </w:pPr>
      <w:r>
        <w:rPr>
          <w:rFonts w:ascii="Consolas" w:hAnsi="Consolas"/>
          <w:color w:val="212529"/>
          <w:sz w:val="24"/>
          <w:szCs w:val="24"/>
        </w:rPr>
        <w:t>Source             0</w:t>
      </w:r>
    </w:p>
    <w:p w:rsidR="00A83BD7" w:rsidRDefault="00A83BD7" w:rsidP="00A83BD7">
      <w:pPr>
        <w:pStyle w:val="HTMLPreformatted"/>
        <w:rPr>
          <w:rFonts w:ascii="Consolas" w:hAnsi="Consolas"/>
          <w:color w:val="212529"/>
          <w:sz w:val="24"/>
          <w:szCs w:val="24"/>
        </w:rPr>
      </w:pPr>
      <w:r>
        <w:rPr>
          <w:rFonts w:ascii="Consolas" w:hAnsi="Consolas"/>
          <w:color w:val="212529"/>
          <w:sz w:val="24"/>
          <w:szCs w:val="24"/>
        </w:rPr>
        <w:t>Destination        0</w:t>
      </w:r>
    </w:p>
    <w:p w:rsidR="00A83BD7" w:rsidRDefault="00A83BD7" w:rsidP="00A83BD7">
      <w:pPr>
        <w:pStyle w:val="HTMLPreformatted"/>
        <w:rPr>
          <w:rFonts w:ascii="Consolas" w:hAnsi="Consolas"/>
          <w:color w:val="212529"/>
          <w:sz w:val="24"/>
          <w:szCs w:val="24"/>
        </w:rPr>
      </w:pPr>
      <w:r>
        <w:rPr>
          <w:rFonts w:ascii="Consolas" w:hAnsi="Consolas"/>
          <w:color w:val="212529"/>
          <w:sz w:val="24"/>
          <w:szCs w:val="24"/>
        </w:rPr>
        <w:t>Route              1</w:t>
      </w:r>
    </w:p>
    <w:p w:rsidR="00A83BD7" w:rsidRDefault="00A83BD7" w:rsidP="00A83BD7">
      <w:pPr>
        <w:pStyle w:val="HTMLPreformatted"/>
        <w:rPr>
          <w:rFonts w:ascii="Consolas" w:hAnsi="Consolas"/>
          <w:color w:val="212529"/>
          <w:sz w:val="24"/>
          <w:szCs w:val="24"/>
        </w:rPr>
      </w:pPr>
      <w:proofErr w:type="spellStart"/>
      <w:r>
        <w:rPr>
          <w:rFonts w:ascii="Consolas" w:hAnsi="Consolas"/>
          <w:color w:val="212529"/>
          <w:sz w:val="24"/>
          <w:szCs w:val="24"/>
        </w:rPr>
        <w:t>Dep_Time</w:t>
      </w:r>
      <w:proofErr w:type="spellEnd"/>
      <w:r>
        <w:rPr>
          <w:rFonts w:ascii="Consolas" w:hAnsi="Consolas"/>
          <w:color w:val="212529"/>
          <w:sz w:val="24"/>
          <w:szCs w:val="24"/>
        </w:rPr>
        <w:t xml:space="preserve">           0</w:t>
      </w:r>
    </w:p>
    <w:p w:rsidR="00A83BD7" w:rsidRDefault="00A83BD7" w:rsidP="00A83BD7">
      <w:pPr>
        <w:pStyle w:val="HTMLPreformatted"/>
        <w:rPr>
          <w:rFonts w:ascii="Consolas" w:hAnsi="Consolas"/>
          <w:color w:val="212529"/>
          <w:sz w:val="24"/>
          <w:szCs w:val="24"/>
        </w:rPr>
      </w:pPr>
      <w:proofErr w:type="spellStart"/>
      <w:r>
        <w:rPr>
          <w:rFonts w:ascii="Consolas" w:hAnsi="Consolas"/>
          <w:color w:val="212529"/>
          <w:sz w:val="24"/>
          <w:szCs w:val="24"/>
        </w:rPr>
        <w:t>Arrival_Time</w:t>
      </w:r>
      <w:proofErr w:type="spellEnd"/>
      <w:r>
        <w:rPr>
          <w:rFonts w:ascii="Consolas" w:hAnsi="Consolas"/>
          <w:color w:val="212529"/>
          <w:sz w:val="24"/>
          <w:szCs w:val="24"/>
        </w:rPr>
        <w:t xml:space="preserve">       0</w:t>
      </w:r>
    </w:p>
    <w:p w:rsidR="00A83BD7" w:rsidRDefault="00A83BD7" w:rsidP="00A83BD7">
      <w:pPr>
        <w:pStyle w:val="HTMLPreformatted"/>
        <w:rPr>
          <w:rFonts w:ascii="Consolas" w:hAnsi="Consolas"/>
          <w:color w:val="212529"/>
          <w:sz w:val="24"/>
          <w:szCs w:val="24"/>
        </w:rPr>
      </w:pPr>
      <w:r>
        <w:rPr>
          <w:rFonts w:ascii="Consolas" w:hAnsi="Consolas"/>
          <w:color w:val="212529"/>
          <w:sz w:val="24"/>
          <w:szCs w:val="24"/>
        </w:rPr>
        <w:t>Duration           0</w:t>
      </w:r>
    </w:p>
    <w:p w:rsidR="00A83BD7" w:rsidRDefault="00A83BD7" w:rsidP="00A83BD7">
      <w:pPr>
        <w:pStyle w:val="HTMLPreformatted"/>
        <w:rPr>
          <w:rFonts w:ascii="Consolas" w:hAnsi="Consolas"/>
          <w:color w:val="212529"/>
          <w:sz w:val="24"/>
          <w:szCs w:val="24"/>
        </w:rPr>
      </w:pPr>
      <w:proofErr w:type="spellStart"/>
      <w:r>
        <w:rPr>
          <w:rFonts w:ascii="Consolas" w:hAnsi="Consolas"/>
          <w:color w:val="212529"/>
          <w:sz w:val="24"/>
          <w:szCs w:val="24"/>
        </w:rPr>
        <w:t>Total_Stops</w:t>
      </w:r>
      <w:proofErr w:type="spellEnd"/>
      <w:r>
        <w:rPr>
          <w:rFonts w:ascii="Consolas" w:hAnsi="Consolas"/>
          <w:color w:val="212529"/>
          <w:sz w:val="24"/>
          <w:szCs w:val="24"/>
        </w:rPr>
        <w:t xml:space="preserve">        1</w:t>
      </w:r>
    </w:p>
    <w:p w:rsidR="00A83BD7" w:rsidRDefault="00A83BD7" w:rsidP="00A83BD7">
      <w:pPr>
        <w:pStyle w:val="HTMLPreformatted"/>
        <w:rPr>
          <w:rFonts w:ascii="Consolas" w:hAnsi="Consolas"/>
          <w:color w:val="212529"/>
          <w:sz w:val="24"/>
          <w:szCs w:val="24"/>
        </w:rPr>
      </w:pPr>
      <w:proofErr w:type="spellStart"/>
      <w:r>
        <w:rPr>
          <w:rFonts w:ascii="Consolas" w:hAnsi="Consolas"/>
          <w:color w:val="212529"/>
          <w:sz w:val="24"/>
          <w:szCs w:val="24"/>
        </w:rPr>
        <w:t>Additional_Info</w:t>
      </w:r>
      <w:proofErr w:type="spellEnd"/>
      <w:r>
        <w:rPr>
          <w:rFonts w:ascii="Consolas" w:hAnsi="Consolas"/>
          <w:color w:val="212529"/>
          <w:sz w:val="24"/>
          <w:szCs w:val="24"/>
        </w:rPr>
        <w:t xml:space="preserve">    0</w:t>
      </w:r>
    </w:p>
    <w:p w:rsidR="00A83BD7" w:rsidRDefault="00A83BD7" w:rsidP="00A83BD7">
      <w:pPr>
        <w:pStyle w:val="HTMLPreformatted"/>
        <w:rPr>
          <w:rFonts w:ascii="Consolas" w:hAnsi="Consolas"/>
          <w:color w:val="212529"/>
          <w:sz w:val="24"/>
          <w:szCs w:val="24"/>
        </w:rPr>
      </w:pPr>
      <w:r>
        <w:rPr>
          <w:rFonts w:ascii="Consolas" w:hAnsi="Consolas"/>
          <w:color w:val="212529"/>
          <w:sz w:val="24"/>
          <w:szCs w:val="24"/>
        </w:rPr>
        <w:t>Price              0</w:t>
      </w:r>
    </w:p>
    <w:p w:rsidR="00A83BD7" w:rsidRDefault="00A83BD7" w:rsidP="00A83BD7">
      <w:pPr>
        <w:pStyle w:val="HTMLPreformatted"/>
        <w:rPr>
          <w:rFonts w:ascii="Consolas" w:hAnsi="Consolas"/>
          <w:color w:val="212529"/>
          <w:sz w:val="24"/>
          <w:szCs w:val="24"/>
        </w:rPr>
      </w:pPr>
      <w:proofErr w:type="spellStart"/>
      <w:proofErr w:type="gramStart"/>
      <w:r>
        <w:rPr>
          <w:rFonts w:ascii="Consolas" w:hAnsi="Consolas"/>
          <w:color w:val="212529"/>
          <w:sz w:val="24"/>
          <w:szCs w:val="24"/>
        </w:rPr>
        <w:t>dtype</w:t>
      </w:r>
      <w:proofErr w:type="spellEnd"/>
      <w:proofErr w:type="gramEnd"/>
      <w:r>
        <w:rPr>
          <w:rFonts w:ascii="Consolas" w:hAnsi="Consolas"/>
          <w:color w:val="212529"/>
          <w:sz w:val="24"/>
          <w:szCs w:val="24"/>
        </w:rPr>
        <w:t>: int64</w:t>
      </w:r>
    </w:p>
    <w:p w:rsidR="00A83BD7" w:rsidRDefault="00A83BD7" w:rsidP="00A83BD7">
      <w:pPr>
        <w:pStyle w:val="NormalWeb"/>
        <w:spacing w:before="0" w:beforeAutospacing="0" w:line="495" w:lineRule="atLeast"/>
        <w:jc w:val="both"/>
        <w:rPr>
          <w:color w:val="222222"/>
          <w:sz w:val="27"/>
          <w:szCs w:val="27"/>
        </w:rPr>
      </w:pPr>
      <w:r>
        <w:rPr>
          <w:b/>
          <w:bCs/>
          <w:color w:val="222222"/>
          <w:sz w:val="27"/>
          <w:szCs w:val="27"/>
        </w:rPr>
        <w:t>Dropping NAN values</w:t>
      </w:r>
    </w:p>
    <w:p w:rsidR="00A83BD7" w:rsidRDefault="00A83BD7" w:rsidP="00A83BD7">
      <w:pPr>
        <w:pStyle w:val="HTMLPreformatted"/>
        <w:rPr>
          <w:rFonts w:ascii="Consolas" w:hAnsi="Consolas"/>
          <w:color w:val="212529"/>
          <w:sz w:val="24"/>
          <w:szCs w:val="24"/>
        </w:rPr>
      </w:pPr>
      <w:proofErr w:type="spellStart"/>
      <w:r>
        <w:rPr>
          <w:rFonts w:ascii="Consolas" w:hAnsi="Consolas"/>
          <w:color w:val="212529"/>
          <w:sz w:val="24"/>
          <w:szCs w:val="24"/>
        </w:rPr>
        <w:t>train_</w:t>
      </w:r>
      <w:proofErr w:type="gramStart"/>
      <w:r>
        <w:rPr>
          <w:rFonts w:ascii="Consolas" w:hAnsi="Consolas"/>
          <w:color w:val="212529"/>
          <w:sz w:val="24"/>
          <w:szCs w:val="24"/>
        </w:rPr>
        <w:t>df.dropna</w:t>
      </w:r>
      <w:proofErr w:type="spellEnd"/>
      <w:r>
        <w:rPr>
          <w:rFonts w:ascii="Consolas" w:hAnsi="Consolas"/>
          <w:color w:val="212529"/>
          <w:sz w:val="24"/>
          <w:szCs w:val="24"/>
        </w:rPr>
        <w:t>(</w:t>
      </w:r>
      <w:proofErr w:type="spellStart"/>
      <w:proofErr w:type="gramEnd"/>
      <w:r>
        <w:rPr>
          <w:rFonts w:ascii="Consolas" w:hAnsi="Consolas"/>
          <w:color w:val="212529"/>
          <w:sz w:val="24"/>
          <w:szCs w:val="24"/>
        </w:rPr>
        <w:t>inplace</w:t>
      </w:r>
      <w:proofErr w:type="spellEnd"/>
      <w:r>
        <w:rPr>
          <w:rFonts w:ascii="Consolas" w:hAnsi="Consolas"/>
          <w:color w:val="212529"/>
          <w:sz w:val="24"/>
          <w:szCs w:val="24"/>
        </w:rPr>
        <w:t xml:space="preserve"> = True)</w:t>
      </w:r>
    </w:p>
    <w:p w:rsidR="00A83BD7" w:rsidRDefault="00A83BD7" w:rsidP="00A83BD7">
      <w:pPr>
        <w:pStyle w:val="NormalWeb"/>
        <w:spacing w:before="0" w:beforeAutospacing="0" w:line="495" w:lineRule="atLeast"/>
        <w:jc w:val="both"/>
        <w:rPr>
          <w:color w:val="222222"/>
          <w:sz w:val="27"/>
          <w:szCs w:val="27"/>
        </w:rPr>
      </w:pPr>
      <w:r>
        <w:rPr>
          <w:b/>
          <w:bCs/>
          <w:color w:val="222222"/>
          <w:sz w:val="27"/>
          <w:szCs w:val="27"/>
        </w:rPr>
        <w:t>Duplicate values</w:t>
      </w:r>
    </w:p>
    <w:p w:rsidR="00A83BD7" w:rsidRDefault="00A83BD7" w:rsidP="00A83BD7">
      <w:pPr>
        <w:pStyle w:val="HTMLPreformatted"/>
        <w:rPr>
          <w:rFonts w:ascii="Consolas" w:hAnsi="Consolas"/>
          <w:color w:val="212529"/>
          <w:sz w:val="24"/>
          <w:szCs w:val="24"/>
        </w:rPr>
      </w:pPr>
      <w:proofErr w:type="spellStart"/>
      <w:r>
        <w:rPr>
          <w:rFonts w:ascii="Consolas" w:hAnsi="Consolas"/>
          <w:color w:val="212529"/>
          <w:sz w:val="24"/>
          <w:szCs w:val="24"/>
        </w:rPr>
        <w:lastRenderedPageBreak/>
        <w:t>train_</w:t>
      </w:r>
      <w:proofErr w:type="gramStart"/>
      <w:r>
        <w:rPr>
          <w:rFonts w:ascii="Consolas" w:hAnsi="Consolas"/>
          <w:color w:val="212529"/>
          <w:sz w:val="24"/>
          <w:szCs w:val="24"/>
        </w:rPr>
        <w:t>df</w:t>
      </w:r>
      <w:proofErr w:type="spellEnd"/>
      <w:r>
        <w:rPr>
          <w:rFonts w:ascii="Consolas" w:hAnsi="Consolas"/>
          <w:color w:val="212529"/>
          <w:sz w:val="24"/>
          <w:szCs w:val="24"/>
        </w:rPr>
        <w:t>[</w:t>
      </w:r>
      <w:proofErr w:type="spellStart"/>
      <w:proofErr w:type="gramEnd"/>
      <w:r>
        <w:rPr>
          <w:rFonts w:ascii="Consolas" w:hAnsi="Consolas"/>
          <w:color w:val="212529"/>
          <w:sz w:val="24"/>
          <w:szCs w:val="24"/>
        </w:rPr>
        <w:t>train_df.duplicated</w:t>
      </w:r>
      <w:proofErr w:type="spellEnd"/>
      <w:r>
        <w:rPr>
          <w:rFonts w:ascii="Consolas" w:hAnsi="Consolas"/>
          <w:color w:val="212529"/>
          <w:sz w:val="24"/>
          <w:szCs w:val="24"/>
        </w:rPr>
        <w:t>()].head()</w:t>
      </w:r>
    </w:p>
    <w:p w:rsidR="00A83BD7" w:rsidRDefault="00A83BD7" w:rsidP="00A83BD7">
      <w:pPr>
        <w:pStyle w:val="NormalWeb"/>
        <w:spacing w:before="0" w:beforeAutospacing="0" w:line="495" w:lineRule="atLeast"/>
        <w:jc w:val="both"/>
        <w:rPr>
          <w:color w:val="222222"/>
          <w:sz w:val="27"/>
          <w:szCs w:val="27"/>
        </w:rPr>
      </w:pPr>
      <w:r>
        <w:rPr>
          <w:b/>
          <w:bCs/>
          <w:color w:val="222222"/>
          <w:sz w:val="27"/>
          <w:szCs w:val="27"/>
        </w:rPr>
        <w:t>Output:</w:t>
      </w:r>
    </w:p>
    <w:p w:rsidR="00A83BD7" w:rsidRDefault="00A83BD7" w:rsidP="00A83BD7">
      <w:pPr>
        <w:pStyle w:val="NormalWeb"/>
        <w:spacing w:before="0" w:beforeAutospacing="0" w:line="495" w:lineRule="atLeast"/>
        <w:jc w:val="both"/>
        <w:rPr>
          <w:color w:val="222222"/>
          <w:sz w:val="27"/>
          <w:szCs w:val="27"/>
        </w:rPr>
      </w:pPr>
      <w:r>
        <w:rPr>
          <w:color w:val="222222"/>
          <w:sz w:val="27"/>
          <w:szCs w:val="27"/>
        </w:rPr>
        <w:t> </w:t>
      </w:r>
    </w:p>
    <w:p w:rsidR="00A83BD7" w:rsidRDefault="00A83BD7" w:rsidP="00A83BD7">
      <w:pPr>
        <w:rPr>
          <w:sz w:val="24"/>
          <w:szCs w:val="24"/>
        </w:rPr>
      </w:pPr>
      <w:r>
        <w:rPr>
          <w:noProof/>
          <w:lang w:eastAsia="en-IN"/>
        </w:rPr>
        <w:drawing>
          <wp:inline distT="0" distB="0" distL="0" distR="0">
            <wp:extent cx="5856514" cy="1762325"/>
            <wp:effectExtent l="0" t="0" r="0" b="9525"/>
            <wp:docPr id="13" name="Picture 13" descr="Output 4 | Prediction Using Machine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Output 4 | Prediction Using Machine Learni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883282" cy="1770380"/>
                    </a:xfrm>
                    <a:prstGeom prst="rect">
                      <a:avLst/>
                    </a:prstGeom>
                    <a:noFill/>
                    <a:ln>
                      <a:noFill/>
                    </a:ln>
                  </pic:spPr>
                </pic:pic>
              </a:graphicData>
            </a:graphic>
          </wp:inline>
        </w:drawing>
      </w:r>
    </w:p>
    <w:p w:rsidR="00A83BD7" w:rsidRDefault="00A83BD7" w:rsidP="00A83BD7">
      <w:pPr>
        <w:pStyle w:val="NormalWeb"/>
        <w:spacing w:before="0" w:beforeAutospacing="0" w:line="495" w:lineRule="atLeast"/>
        <w:jc w:val="both"/>
        <w:rPr>
          <w:color w:val="222222"/>
          <w:sz w:val="27"/>
          <w:szCs w:val="27"/>
        </w:rPr>
      </w:pPr>
      <w:r>
        <w:rPr>
          <w:b/>
          <w:bCs/>
          <w:color w:val="222222"/>
          <w:sz w:val="27"/>
          <w:szCs w:val="27"/>
        </w:rPr>
        <w:t>Here we will be removing those repeated values from the dataset and keeping the in-place attribute to be true so that there will be no changes.</w:t>
      </w:r>
    </w:p>
    <w:p w:rsidR="00A83BD7" w:rsidRDefault="00A83BD7" w:rsidP="00A83BD7">
      <w:pPr>
        <w:pStyle w:val="HTMLPreformatted"/>
        <w:rPr>
          <w:rFonts w:ascii="Consolas" w:hAnsi="Consolas"/>
          <w:color w:val="212529"/>
          <w:sz w:val="24"/>
          <w:szCs w:val="24"/>
        </w:rPr>
      </w:pPr>
      <w:proofErr w:type="spellStart"/>
      <w:r>
        <w:rPr>
          <w:rFonts w:ascii="Consolas" w:hAnsi="Consolas"/>
          <w:color w:val="212529"/>
          <w:sz w:val="24"/>
          <w:szCs w:val="24"/>
        </w:rPr>
        <w:t>train_df.drop_</w:t>
      </w:r>
      <w:proofErr w:type="gramStart"/>
      <w:r>
        <w:rPr>
          <w:rFonts w:ascii="Consolas" w:hAnsi="Consolas"/>
          <w:color w:val="212529"/>
          <w:sz w:val="24"/>
          <w:szCs w:val="24"/>
        </w:rPr>
        <w:t>duplicates</w:t>
      </w:r>
      <w:proofErr w:type="spellEnd"/>
      <w:r>
        <w:rPr>
          <w:rFonts w:ascii="Consolas" w:hAnsi="Consolas"/>
          <w:color w:val="212529"/>
          <w:sz w:val="24"/>
          <w:szCs w:val="24"/>
        </w:rPr>
        <w:t>(</w:t>
      </w:r>
      <w:proofErr w:type="gramEnd"/>
      <w:r>
        <w:rPr>
          <w:rFonts w:ascii="Consolas" w:hAnsi="Consolas"/>
          <w:color w:val="212529"/>
          <w:sz w:val="24"/>
          <w:szCs w:val="24"/>
        </w:rPr>
        <w:t>keep='first',</w:t>
      </w:r>
      <w:proofErr w:type="spellStart"/>
      <w:r>
        <w:rPr>
          <w:rFonts w:ascii="Consolas" w:hAnsi="Consolas"/>
          <w:color w:val="212529"/>
          <w:sz w:val="24"/>
          <w:szCs w:val="24"/>
        </w:rPr>
        <w:t>inplace</w:t>
      </w:r>
      <w:proofErr w:type="spellEnd"/>
      <w:r>
        <w:rPr>
          <w:rFonts w:ascii="Consolas" w:hAnsi="Consolas"/>
          <w:color w:val="212529"/>
          <w:sz w:val="24"/>
          <w:szCs w:val="24"/>
        </w:rPr>
        <w:t>=True)</w:t>
      </w:r>
    </w:p>
    <w:p w:rsidR="00A83BD7" w:rsidRDefault="00A83BD7" w:rsidP="00A83BD7">
      <w:pPr>
        <w:pStyle w:val="HTMLPreformatted"/>
        <w:rPr>
          <w:rFonts w:ascii="Consolas" w:hAnsi="Consolas"/>
          <w:color w:val="212529"/>
          <w:sz w:val="24"/>
          <w:szCs w:val="24"/>
        </w:rPr>
      </w:pPr>
      <w:proofErr w:type="spellStart"/>
      <w:r>
        <w:rPr>
          <w:rFonts w:ascii="Consolas" w:hAnsi="Consolas"/>
          <w:color w:val="212529"/>
          <w:sz w:val="24"/>
          <w:szCs w:val="24"/>
        </w:rPr>
        <w:t>train_</w:t>
      </w:r>
      <w:proofErr w:type="gramStart"/>
      <w:r>
        <w:rPr>
          <w:rFonts w:ascii="Consolas" w:hAnsi="Consolas"/>
          <w:color w:val="212529"/>
          <w:sz w:val="24"/>
          <w:szCs w:val="24"/>
        </w:rPr>
        <w:t>df.head</w:t>
      </w:r>
      <w:proofErr w:type="spellEnd"/>
      <w:r>
        <w:rPr>
          <w:rFonts w:ascii="Consolas" w:hAnsi="Consolas"/>
          <w:color w:val="212529"/>
          <w:sz w:val="24"/>
          <w:szCs w:val="24"/>
        </w:rPr>
        <w:t>()</w:t>
      </w:r>
      <w:proofErr w:type="gramEnd"/>
    </w:p>
    <w:p w:rsidR="00A83BD7" w:rsidRDefault="00A83BD7" w:rsidP="00A83BD7">
      <w:pPr>
        <w:pStyle w:val="NormalWeb"/>
        <w:spacing w:before="0" w:beforeAutospacing="0" w:line="495" w:lineRule="atLeast"/>
        <w:jc w:val="both"/>
        <w:rPr>
          <w:color w:val="222222"/>
          <w:sz w:val="27"/>
          <w:szCs w:val="27"/>
        </w:rPr>
      </w:pPr>
      <w:r>
        <w:rPr>
          <w:b/>
          <w:bCs/>
          <w:color w:val="222222"/>
          <w:sz w:val="27"/>
          <w:szCs w:val="27"/>
        </w:rPr>
        <w:t>Output:</w:t>
      </w:r>
    </w:p>
    <w:p w:rsidR="00A83BD7" w:rsidRDefault="00A83BD7" w:rsidP="00A83BD7">
      <w:pPr>
        <w:pStyle w:val="NormalWeb"/>
        <w:spacing w:before="0" w:beforeAutospacing="0" w:line="495" w:lineRule="atLeast"/>
        <w:jc w:val="both"/>
        <w:rPr>
          <w:color w:val="222222"/>
          <w:sz w:val="27"/>
          <w:szCs w:val="27"/>
        </w:rPr>
      </w:pPr>
      <w:r>
        <w:rPr>
          <w:color w:val="222222"/>
          <w:sz w:val="27"/>
          <w:szCs w:val="27"/>
        </w:rPr>
        <w:t> </w:t>
      </w:r>
    </w:p>
    <w:p w:rsidR="00A83BD7" w:rsidRDefault="00A83BD7" w:rsidP="00A83BD7">
      <w:pPr>
        <w:rPr>
          <w:sz w:val="24"/>
          <w:szCs w:val="24"/>
        </w:rPr>
      </w:pPr>
      <w:r>
        <w:rPr>
          <w:noProof/>
          <w:lang w:eastAsia="en-IN"/>
        </w:rPr>
        <w:drawing>
          <wp:inline distT="0" distB="0" distL="0" distR="0">
            <wp:extent cx="6117771" cy="2109944"/>
            <wp:effectExtent l="0" t="0" r="0" b="5080"/>
            <wp:docPr id="12" name="Picture 12" descr="Output 5 | Prediction Using Machine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Output 5 | Prediction Using Machine Learni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120080" cy="2110740"/>
                    </a:xfrm>
                    <a:prstGeom prst="rect">
                      <a:avLst/>
                    </a:prstGeom>
                    <a:noFill/>
                    <a:ln>
                      <a:noFill/>
                    </a:ln>
                  </pic:spPr>
                </pic:pic>
              </a:graphicData>
            </a:graphic>
          </wp:inline>
        </w:drawing>
      </w:r>
    </w:p>
    <w:p w:rsidR="00A83BD7" w:rsidRDefault="00A83BD7" w:rsidP="00A83BD7">
      <w:pPr>
        <w:pStyle w:val="HTMLPreformatted"/>
        <w:rPr>
          <w:rFonts w:ascii="Consolas" w:hAnsi="Consolas"/>
          <w:color w:val="212529"/>
          <w:sz w:val="24"/>
          <w:szCs w:val="24"/>
        </w:rPr>
      </w:pPr>
      <w:proofErr w:type="spellStart"/>
      <w:r>
        <w:rPr>
          <w:rFonts w:ascii="Consolas" w:hAnsi="Consolas"/>
          <w:color w:val="212529"/>
          <w:sz w:val="24"/>
          <w:szCs w:val="24"/>
        </w:rPr>
        <w:t>train_df.shape</w:t>
      </w:r>
      <w:proofErr w:type="spellEnd"/>
    </w:p>
    <w:p w:rsidR="00A83BD7" w:rsidRDefault="00A83BD7" w:rsidP="00A83BD7">
      <w:pPr>
        <w:pStyle w:val="NormalWeb"/>
        <w:spacing w:before="0" w:beforeAutospacing="0" w:line="495" w:lineRule="atLeast"/>
        <w:jc w:val="both"/>
        <w:rPr>
          <w:color w:val="222222"/>
          <w:sz w:val="27"/>
          <w:szCs w:val="27"/>
        </w:rPr>
      </w:pPr>
      <w:r>
        <w:rPr>
          <w:b/>
          <w:bCs/>
          <w:color w:val="222222"/>
          <w:sz w:val="27"/>
          <w:szCs w:val="27"/>
        </w:rPr>
        <w:t>Output:</w:t>
      </w:r>
    </w:p>
    <w:p w:rsidR="00A83BD7" w:rsidRDefault="00A83BD7" w:rsidP="00A83BD7">
      <w:pPr>
        <w:pStyle w:val="HTMLPreformatted"/>
        <w:rPr>
          <w:rFonts w:ascii="Consolas" w:hAnsi="Consolas"/>
          <w:color w:val="212529"/>
          <w:sz w:val="24"/>
          <w:szCs w:val="24"/>
        </w:rPr>
      </w:pPr>
      <w:r>
        <w:rPr>
          <w:rFonts w:ascii="Consolas" w:hAnsi="Consolas"/>
          <w:color w:val="212529"/>
          <w:sz w:val="24"/>
          <w:szCs w:val="24"/>
        </w:rPr>
        <w:t>(10462, 11)</w:t>
      </w:r>
    </w:p>
    <w:p w:rsidR="00A83BD7" w:rsidRDefault="00A83BD7" w:rsidP="00A83BD7">
      <w:pPr>
        <w:pStyle w:val="NormalWeb"/>
        <w:spacing w:before="0" w:beforeAutospacing="0" w:line="495" w:lineRule="atLeast"/>
        <w:jc w:val="both"/>
        <w:rPr>
          <w:color w:val="222222"/>
          <w:sz w:val="27"/>
          <w:szCs w:val="27"/>
        </w:rPr>
      </w:pPr>
      <w:r>
        <w:rPr>
          <w:b/>
          <w:bCs/>
          <w:color w:val="222222"/>
          <w:sz w:val="27"/>
          <w:szCs w:val="27"/>
        </w:rPr>
        <w:lastRenderedPageBreak/>
        <w:t xml:space="preserve">Checking the </w:t>
      </w:r>
      <w:proofErr w:type="spellStart"/>
      <w:r>
        <w:rPr>
          <w:b/>
          <w:bCs/>
          <w:color w:val="222222"/>
          <w:sz w:val="27"/>
          <w:szCs w:val="27"/>
        </w:rPr>
        <w:t>Additional_info</w:t>
      </w:r>
      <w:proofErr w:type="spellEnd"/>
      <w:r>
        <w:rPr>
          <w:b/>
          <w:bCs/>
          <w:color w:val="222222"/>
          <w:sz w:val="27"/>
          <w:szCs w:val="27"/>
        </w:rPr>
        <w:t xml:space="preserve"> column and having the count of unique types of values.</w:t>
      </w:r>
    </w:p>
    <w:p w:rsidR="00A83BD7" w:rsidRDefault="00A83BD7" w:rsidP="00A83BD7">
      <w:pPr>
        <w:pStyle w:val="HTMLPreformatted"/>
        <w:rPr>
          <w:rFonts w:ascii="Consolas" w:hAnsi="Consolas"/>
          <w:color w:val="212529"/>
          <w:sz w:val="24"/>
          <w:szCs w:val="24"/>
        </w:rPr>
      </w:pPr>
      <w:proofErr w:type="spellStart"/>
      <w:r>
        <w:rPr>
          <w:rFonts w:ascii="Consolas" w:hAnsi="Consolas"/>
          <w:color w:val="212529"/>
          <w:sz w:val="24"/>
          <w:szCs w:val="24"/>
        </w:rPr>
        <w:t>train_</w:t>
      </w:r>
      <w:proofErr w:type="gramStart"/>
      <w:r>
        <w:rPr>
          <w:rFonts w:ascii="Consolas" w:hAnsi="Consolas"/>
          <w:color w:val="212529"/>
          <w:sz w:val="24"/>
          <w:szCs w:val="24"/>
        </w:rPr>
        <w:t>df</w:t>
      </w:r>
      <w:proofErr w:type="spellEnd"/>
      <w:r>
        <w:rPr>
          <w:rFonts w:ascii="Consolas" w:hAnsi="Consolas"/>
          <w:color w:val="212529"/>
          <w:sz w:val="24"/>
          <w:szCs w:val="24"/>
        </w:rPr>
        <w:t>[</w:t>
      </w:r>
      <w:proofErr w:type="gramEnd"/>
      <w:r>
        <w:rPr>
          <w:rFonts w:ascii="Consolas" w:hAnsi="Consolas"/>
          <w:color w:val="212529"/>
          <w:sz w:val="24"/>
          <w:szCs w:val="24"/>
        </w:rPr>
        <w:t>"</w:t>
      </w:r>
      <w:proofErr w:type="spellStart"/>
      <w:r>
        <w:rPr>
          <w:rFonts w:ascii="Consolas" w:hAnsi="Consolas"/>
          <w:color w:val="212529"/>
          <w:sz w:val="24"/>
          <w:szCs w:val="24"/>
        </w:rPr>
        <w:t>Additional_Info</w:t>
      </w:r>
      <w:proofErr w:type="spellEnd"/>
      <w:r>
        <w:rPr>
          <w:rFonts w:ascii="Consolas" w:hAnsi="Consolas"/>
          <w:color w:val="212529"/>
          <w:sz w:val="24"/>
          <w:szCs w:val="24"/>
        </w:rPr>
        <w:t>"].</w:t>
      </w:r>
      <w:proofErr w:type="spellStart"/>
      <w:r>
        <w:rPr>
          <w:rFonts w:ascii="Consolas" w:hAnsi="Consolas"/>
          <w:color w:val="212529"/>
          <w:sz w:val="24"/>
          <w:szCs w:val="24"/>
        </w:rPr>
        <w:t>value_counts</w:t>
      </w:r>
      <w:proofErr w:type="spellEnd"/>
      <w:r>
        <w:rPr>
          <w:rFonts w:ascii="Consolas" w:hAnsi="Consolas"/>
          <w:color w:val="212529"/>
          <w:sz w:val="24"/>
          <w:szCs w:val="24"/>
        </w:rPr>
        <w:t>()</w:t>
      </w:r>
    </w:p>
    <w:p w:rsidR="00A83BD7" w:rsidRDefault="00A83BD7" w:rsidP="00A83BD7">
      <w:pPr>
        <w:pStyle w:val="NormalWeb"/>
        <w:spacing w:before="0" w:beforeAutospacing="0" w:line="495" w:lineRule="atLeast"/>
        <w:jc w:val="both"/>
        <w:rPr>
          <w:color w:val="222222"/>
          <w:sz w:val="27"/>
          <w:szCs w:val="27"/>
        </w:rPr>
      </w:pPr>
      <w:r>
        <w:rPr>
          <w:b/>
          <w:bCs/>
          <w:color w:val="222222"/>
          <w:sz w:val="27"/>
          <w:szCs w:val="27"/>
        </w:rPr>
        <w:t>Output:</w:t>
      </w:r>
    </w:p>
    <w:p w:rsidR="00A83BD7" w:rsidRDefault="00A83BD7" w:rsidP="00A83BD7">
      <w:pPr>
        <w:pStyle w:val="HTMLPreformatted"/>
        <w:rPr>
          <w:rFonts w:ascii="Consolas" w:hAnsi="Consolas"/>
          <w:color w:val="212529"/>
          <w:sz w:val="24"/>
          <w:szCs w:val="24"/>
        </w:rPr>
      </w:pPr>
      <w:r>
        <w:rPr>
          <w:rFonts w:ascii="Consolas" w:hAnsi="Consolas"/>
          <w:color w:val="212529"/>
          <w:sz w:val="24"/>
          <w:szCs w:val="24"/>
        </w:rPr>
        <w:t>No info                         8182</w:t>
      </w:r>
    </w:p>
    <w:p w:rsidR="00A83BD7" w:rsidRDefault="00A83BD7" w:rsidP="00A83BD7">
      <w:pPr>
        <w:pStyle w:val="HTMLPreformatted"/>
        <w:rPr>
          <w:rFonts w:ascii="Consolas" w:hAnsi="Consolas"/>
          <w:color w:val="212529"/>
          <w:sz w:val="24"/>
          <w:szCs w:val="24"/>
        </w:rPr>
      </w:pPr>
      <w:r>
        <w:rPr>
          <w:rFonts w:ascii="Consolas" w:hAnsi="Consolas"/>
          <w:color w:val="212529"/>
          <w:sz w:val="24"/>
          <w:szCs w:val="24"/>
        </w:rPr>
        <w:t>In-flight meal not included     1926</w:t>
      </w:r>
    </w:p>
    <w:p w:rsidR="00A83BD7" w:rsidRDefault="00A83BD7" w:rsidP="00A83BD7">
      <w:pPr>
        <w:pStyle w:val="HTMLPreformatted"/>
        <w:rPr>
          <w:rFonts w:ascii="Consolas" w:hAnsi="Consolas"/>
          <w:color w:val="212529"/>
          <w:sz w:val="24"/>
          <w:szCs w:val="24"/>
        </w:rPr>
      </w:pPr>
      <w:r>
        <w:rPr>
          <w:rFonts w:ascii="Consolas" w:hAnsi="Consolas"/>
          <w:color w:val="212529"/>
          <w:sz w:val="24"/>
          <w:szCs w:val="24"/>
        </w:rPr>
        <w:t>No check-in baggage included     318</w:t>
      </w:r>
    </w:p>
    <w:p w:rsidR="00A83BD7" w:rsidRDefault="00A83BD7" w:rsidP="00A83BD7">
      <w:pPr>
        <w:pStyle w:val="HTMLPreformatted"/>
        <w:rPr>
          <w:rFonts w:ascii="Consolas" w:hAnsi="Consolas"/>
          <w:color w:val="212529"/>
          <w:sz w:val="24"/>
          <w:szCs w:val="24"/>
        </w:rPr>
      </w:pPr>
      <w:r>
        <w:rPr>
          <w:rFonts w:ascii="Consolas" w:hAnsi="Consolas"/>
          <w:color w:val="212529"/>
          <w:sz w:val="24"/>
          <w:szCs w:val="24"/>
        </w:rPr>
        <w:t>1 Long layover                    19</w:t>
      </w:r>
    </w:p>
    <w:p w:rsidR="00A83BD7" w:rsidRDefault="00A83BD7" w:rsidP="00A83BD7">
      <w:pPr>
        <w:pStyle w:val="HTMLPreformatted"/>
        <w:rPr>
          <w:rFonts w:ascii="Consolas" w:hAnsi="Consolas"/>
          <w:color w:val="212529"/>
          <w:sz w:val="24"/>
          <w:szCs w:val="24"/>
        </w:rPr>
      </w:pPr>
      <w:r>
        <w:rPr>
          <w:rFonts w:ascii="Consolas" w:hAnsi="Consolas"/>
          <w:color w:val="212529"/>
          <w:sz w:val="24"/>
          <w:szCs w:val="24"/>
        </w:rPr>
        <w:t>Change airports                    7</w:t>
      </w:r>
    </w:p>
    <w:p w:rsidR="00A83BD7" w:rsidRDefault="00A83BD7" w:rsidP="00A83BD7">
      <w:pPr>
        <w:pStyle w:val="HTMLPreformatted"/>
        <w:rPr>
          <w:rFonts w:ascii="Consolas" w:hAnsi="Consolas"/>
          <w:color w:val="212529"/>
          <w:sz w:val="24"/>
          <w:szCs w:val="24"/>
        </w:rPr>
      </w:pPr>
      <w:r>
        <w:rPr>
          <w:rFonts w:ascii="Consolas" w:hAnsi="Consolas"/>
          <w:color w:val="212529"/>
          <w:sz w:val="24"/>
          <w:szCs w:val="24"/>
        </w:rPr>
        <w:t>Business class                     4</w:t>
      </w:r>
    </w:p>
    <w:p w:rsidR="00A83BD7" w:rsidRDefault="00A83BD7" w:rsidP="00A83BD7">
      <w:pPr>
        <w:pStyle w:val="HTMLPreformatted"/>
        <w:rPr>
          <w:rFonts w:ascii="Consolas" w:hAnsi="Consolas"/>
          <w:color w:val="212529"/>
          <w:sz w:val="24"/>
          <w:szCs w:val="24"/>
        </w:rPr>
      </w:pPr>
      <w:r>
        <w:rPr>
          <w:rFonts w:ascii="Consolas" w:hAnsi="Consolas"/>
          <w:color w:val="212529"/>
          <w:sz w:val="24"/>
          <w:szCs w:val="24"/>
        </w:rPr>
        <w:t>No Info                            3</w:t>
      </w:r>
    </w:p>
    <w:p w:rsidR="00A83BD7" w:rsidRDefault="00A83BD7" w:rsidP="00A83BD7">
      <w:pPr>
        <w:pStyle w:val="HTMLPreformatted"/>
        <w:rPr>
          <w:rFonts w:ascii="Consolas" w:hAnsi="Consolas"/>
          <w:color w:val="212529"/>
          <w:sz w:val="24"/>
          <w:szCs w:val="24"/>
        </w:rPr>
      </w:pPr>
      <w:r>
        <w:rPr>
          <w:rFonts w:ascii="Consolas" w:hAnsi="Consolas"/>
          <w:color w:val="212529"/>
          <w:sz w:val="24"/>
          <w:szCs w:val="24"/>
        </w:rPr>
        <w:t>1 Short layover                    1</w:t>
      </w:r>
    </w:p>
    <w:p w:rsidR="00A83BD7" w:rsidRDefault="00A83BD7" w:rsidP="00A83BD7">
      <w:pPr>
        <w:pStyle w:val="HTMLPreformatted"/>
        <w:rPr>
          <w:rFonts w:ascii="Consolas" w:hAnsi="Consolas"/>
          <w:color w:val="212529"/>
          <w:sz w:val="24"/>
          <w:szCs w:val="24"/>
        </w:rPr>
      </w:pPr>
      <w:r>
        <w:rPr>
          <w:rFonts w:ascii="Consolas" w:hAnsi="Consolas"/>
          <w:color w:val="212529"/>
          <w:sz w:val="24"/>
          <w:szCs w:val="24"/>
        </w:rPr>
        <w:t>2 Long layover                     1</w:t>
      </w:r>
    </w:p>
    <w:p w:rsidR="00A83BD7" w:rsidRDefault="00A83BD7" w:rsidP="00A83BD7">
      <w:pPr>
        <w:pStyle w:val="HTMLPreformatted"/>
        <w:rPr>
          <w:rFonts w:ascii="Consolas" w:hAnsi="Consolas"/>
          <w:color w:val="212529"/>
          <w:sz w:val="24"/>
          <w:szCs w:val="24"/>
        </w:rPr>
      </w:pPr>
      <w:r>
        <w:rPr>
          <w:rFonts w:ascii="Consolas" w:hAnsi="Consolas"/>
          <w:color w:val="212529"/>
          <w:sz w:val="24"/>
          <w:szCs w:val="24"/>
        </w:rPr>
        <w:t>Red-eye flight                     1</w:t>
      </w:r>
    </w:p>
    <w:p w:rsidR="00A83BD7" w:rsidRDefault="00A83BD7" w:rsidP="00A83BD7">
      <w:pPr>
        <w:pStyle w:val="HTMLPreformatted"/>
        <w:rPr>
          <w:rFonts w:ascii="Consolas" w:hAnsi="Consolas"/>
          <w:color w:val="212529"/>
          <w:sz w:val="24"/>
          <w:szCs w:val="24"/>
        </w:rPr>
      </w:pPr>
      <w:r>
        <w:rPr>
          <w:rFonts w:ascii="Consolas" w:hAnsi="Consolas"/>
          <w:color w:val="212529"/>
          <w:sz w:val="24"/>
          <w:szCs w:val="24"/>
        </w:rPr>
        <w:t xml:space="preserve">Name: </w:t>
      </w:r>
      <w:proofErr w:type="spellStart"/>
      <w:r>
        <w:rPr>
          <w:rFonts w:ascii="Consolas" w:hAnsi="Consolas"/>
          <w:color w:val="212529"/>
          <w:sz w:val="24"/>
          <w:szCs w:val="24"/>
        </w:rPr>
        <w:t>Additional_Info</w:t>
      </w:r>
      <w:proofErr w:type="spellEnd"/>
      <w:r>
        <w:rPr>
          <w:rFonts w:ascii="Consolas" w:hAnsi="Consolas"/>
          <w:color w:val="212529"/>
          <w:sz w:val="24"/>
          <w:szCs w:val="24"/>
        </w:rPr>
        <w:t xml:space="preserve">, </w:t>
      </w:r>
      <w:proofErr w:type="spellStart"/>
      <w:r>
        <w:rPr>
          <w:rFonts w:ascii="Consolas" w:hAnsi="Consolas"/>
          <w:color w:val="212529"/>
          <w:sz w:val="24"/>
          <w:szCs w:val="24"/>
        </w:rPr>
        <w:t>dtype</w:t>
      </w:r>
      <w:proofErr w:type="spellEnd"/>
      <w:r>
        <w:rPr>
          <w:rFonts w:ascii="Consolas" w:hAnsi="Consolas"/>
          <w:color w:val="212529"/>
          <w:sz w:val="24"/>
          <w:szCs w:val="24"/>
        </w:rPr>
        <w:t>: int64</w:t>
      </w:r>
    </w:p>
    <w:p w:rsidR="00A83BD7" w:rsidRDefault="00A83BD7" w:rsidP="00A83BD7">
      <w:pPr>
        <w:pStyle w:val="NormalWeb"/>
        <w:spacing w:before="0" w:beforeAutospacing="0" w:line="495" w:lineRule="atLeast"/>
        <w:jc w:val="both"/>
        <w:rPr>
          <w:color w:val="222222"/>
          <w:sz w:val="27"/>
          <w:szCs w:val="27"/>
        </w:rPr>
      </w:pPr>
      <w:r>
        <w:rPr>
          <w:b/>
          <w:bCs/>
          <w:color w:val="222222"/>
          <w:sz w:val="27"/>
          <w:szCs w:val="27"/>
        </w:rPr>
        <w:t>Checking the different Airlines</w:t>
      </w:r>
    </w:p>
    <w:p w:rsidR="00A83BD7" w:rsidRDefault="00A83BD7" w:rsidP="00A83BD7">
      <w:pPr>
        <w:pStyle w:val="HTMLPreformatted"/>
        <w:rPr>
          <w:rFonts w:ascii="Consolas" w:hAnsi="Consolas"/>
          <w:color w:val="212529"/>
          <w:sz w:val="24"/>
          <w:szCs w:val="24"/>
        </w:rPr>
      </w:pPr>
      <w:proofErr w:type="spellStart"/>
      <w:r>
        <w:rPr>
          <w:rFonts w:ascii="Consolas" w:hAnsi="Consolas"/>
          <w:color w:val="212529"/>
          <w:sz w:val="24"/>
          <w:szCs w:val="24"/>
        </w:rPr>
        <w:t>train_</w:t>
      </w:r>
      <w:proofErr w:type="gramStart"/>
      <w:r>
        <w:rPr>
          <w:rFonts w:ascii="Consolas" w:hAnsi="Consolas"/>
          <w:color w:val="212529"/>
          <w:sz w:val="24"/>
          <w:szCs w:val="24"/>
        </w:rPr>
        <w:t>df</w:t>
      </w:r>
      <w:proofErr w:type="spellEnd"/>
      <w:r>
        <w:rPr>
          <w:rFonts w:ascii="Consolas" w:hAnsi="Consolas"/>
          <w:color w:val="212529"/>
          <w:sz w:val="24"/>
          <w:szCs w:val="24"/>
        </w:rPr>
        <w:t>[</w:t>
      </w:r>
      <w:proofErr w:type="gramEnd"/>
      <w:r>
        <w:rPr>
          <w:rFonts w:ascii="Consolas" w:hAnsi="Consolas"/>
          <w:color w:val="212529"/>
          <w:sz w:val="24"/>
          <w:szCs w:val="24"/>
        </w:rPr>
        <w:t>"Airline"].unique()</w:t>
      </w:r>
    </w:p>
    <w:p w:rsidR="00A83BD7" w:rsidRDefault="00A83BD7" w:rsidP="00A83BD7">
      <w:pPr>
        <w:pStyle w:val="NormalWeb"/>
        <w:spacing w:before="0" w:beforeAutospacing="0" w:line="495" w:lineRule="atLeast"/>
        <w:jc w:val="both"/>
        <w:rPr>
          <w:color w:val="222222"/>
          <w:sz w:val="27"/>
          <w:szCs w:val="27"/>
        </w:rPr>
      </w:pPr>
      <w:r>
        <w:rPr>
          <w:b/>
          <w:bCs/>
          <w:color w:val="222222"/>
          <w:sz w:val="27"/>
          <w:szCs w:val="27"/>
        </w:rPr>
        <w:t>Output:</w:t>
      </w:r>
    </w:p>
    <w:p w:rsidR="00A83BD7" w:rsidRDefault="00A83BD7" w:rsidP="00A83BD7">
      <w:pPr>
        <w:pStyle w:val="HTMLPreformatted"/>
        <w:rPr>
          <w:rFonts w:ascii="Consolas" w:hAnsi="Consolas"/>
          <w:color w:val="212529"/>
          <w:sz w:val="24"/>
          <w:szCs w:val="24"/>
        </w:rPr>
      </w:pPr>
      <w:proofErr w:type="gramStart"/>
      <w:r>
        <w:rPr>
          <w:rFonts w:ascii="Consolas" w:hAnsi="Consolas"/>
          <w:color w:val="212529"/>
          <w:sz w:val="24"/>
          <w:szCs w:val="24"/>
        </w:rPr>
        <w:t>array(</w:t>
      </w:r>
      <w:proofErr w:type="gramEnd"/>
      <w:r>
        <w:rPr>
          <w:rFonts w:ascii="Consolas" w:hAnsi="Consolas"/>
          <w:color w:val="212529"/>
          <w:sz w:val="24"/>
          <w:szCs w:val="24"/>
        </w:rPr>
        <w:t>['</w:t>
      </w:r>
      <w:proofErr w:type="spellStart"/>
      <w:r>
        <w:rPr>
          <w:rFonts w:ascii="Consolas" w:hAnsi="Consolas"/>
          <w:color w:val="212529"/>
          <w:sz w:val="24"/>
          <w:szCs w:val="24"/>
        </w:rPr>
        <w:t>IndiGo</w:t>
      </w:r>
      <w:proofErr w:type="spellEnd"/>
      <w:r>
        <w:rPr>
          <w:rFonts w:ascii="Consolas" w:hAnsi="Consolas"/>
          <w:color w:val="212529"/>
          <w:sz w:val="24"/>
          <w:szCs w:val="24"/>
        </w:rPr>
        <w:t>', 'Air India', 'Jet Airways', '</w:t>
      </w:r>
      <w:proofErr w:type="spellStart"/>
      <w:r>
        <w:rPr>
          <w:rFonts w:ascii="Consolas" w:hAnsi="Consolas"/>
          <w:color w:val="212529"/>
          <w:sz w:val="24"/>
          <w:szCs w:val="24"/>
        </w:rPr>
        <w:t>SpiceJet</w:t>
      </w:r>
      <w:proofErr w:type="spellEnd"/>
      <w:r>
        <w:rPr>
          <w:rFonts w:ascii="Consolas" w:hAnsi="Consolas"/>
          <w:color w:val="212529"/>
          <w:sz w:val="24"/>
          <w:szCs w:val="24"/>
        </w:rPr>
        <w:t>',</w:t>
      </w:r>
    </w:p>
    <w:p w:rsidR="00A83BD7" w:rsidRDefault="00A83BD7" w:rsidP="00A83BD7">
      <w:pPr>
        <w:pStyle w:val="HTMLPreformatted"/>
        <w:rPr>
          <w:rFonts w:ascii="Consolas" w:hAnsi="Consolas"/>
          <w:color w:val="212529"/>
          <w:sz w:val="24"/>
          <w:szCs w:val="24"/>
        </w:rPr>
      </w:pPr>
      <w:r>
        <w:rPr>
          <w:rFonts w:ascii="Consolas" w:hAnsi="Consolas"/>
          <w:color w:val="212529"/>
          <w:sz w:val="24"/>
          <w:szCs w:val="24"/>
        </w:rPr>
        <w:t xml:space="preserve">       'Multiple carriers', '</w:t>
      </w:r>
      <w:proofErr w:type="spellStart"/>
      <w:r>
        <w:rPr>
          <w:rFonts w:ascii="Consolas" w:hAnsi="Consolas"/>
          <w:color w:val="212529"/>
          <w:sz w:val="24"/>
          <w:szCs w:val="24"/>
        </w:rPr>
        <w:t>GoAir</w:t>
      </w:r>
      <w:proofErr w:type="spellEnd"/>
      <w:r>
        <w:rPr>
          <w:rFonts w:ascii="Consolas" w:hAnsi="Consolas"/>
          <w:color w:val="212529"/>
          <w:sz w:val="24"/>
          <w:szCs w:val="24"/>
        </w:rPr>
        <w:t>', '</w:t>
      </w:r>
      <w:proofErr w:type="spellStart"/>
      <w:r>
        <w:rPr>
          <w:rFonts w:ascii="Consolas" w:hAnsi="Consolas"/>
          <w:color w:val="212529"/>
          <w:sz w:val="24"/>
          <w:szCs w:val="24"/>
        </w:rPr>
        <w:t>Vistara</w:t>
      </w:r>
      <w:proofErr w:type="spellEnd"/>
      <w:r>
        <w:rPr>
          <w:rFonts w:ascii="Consolas" w:hAnsi="Consolas"/>
          <w:color w:val="212529"/>
          <w:sz w:val="24"/>
          <w:szCs w:val="24"/>
        </w:rPr>
        <w:t>', 'Air Asia',</w:t>
      </w:r>
    </w:p>
    <w:p w:rsidR="00A83BD7" w:rsidRDefault="00A83BD7" w:rsidP="00A83BD7">
      <w:pPr>
        <w:pStyle w:val="HTMLPreformatted"/>
        <w:rPr>
          <w:rFonts w:ascii="Consolas" w:hAnsi="Consolas"/>
          <w:color w:val="212529"/>
          <w:sz w:val="24"/>
          <w:szCs w:val="24"/>
        </w:rPr>
      </w:pPr>
      <w:r>
        <w:rPr>
          <w:rFonts w:ascii="Consolas" w:hAnsi="Consolas"/>
          <w:color w:val="212529"/>
          <w:sz w:val="24"/>
          <w:szCs w:val="24"/>
        </w:rPr>
        <w:t xml:space="preserve">       '</w:t>
      </w:r>
      <w:proofErr w:type="spellStart"/>
      <w:r>
        <w:rPr>
          <w:rFonts w:ascii="Consolas" w:hAnsi="Consolas"/>
          <w:color w:val="212529"/>
          <w:sz w:val="24"/>
          <w:szCs w:val="24"/>
        </w:rPr>
        <w:t>Vistara</w:t>
      </w:r>
      <w:proofErr w:type="spellEnd"/>
      <w:r>
        <w:rPr>
          <w:rFonts w:ascii="Consolas" w:hAnsi="Consolas"/>
          <w:color w:val="212529"/>
          <w:sz w:val="24"/>
          <w:szCs w:val="24"/>
        </w:rPr>
        <w:t xml:space="preserve"> Premium economy', 'Jet Airways Business',</w:t>
      </w:r>
    </w:p>
    <w:p w:rsidR="00A83BD7" w:rsidRDefault="00A83BD7" w:rsidP="00A83BD7">
      <w:pPr>
        <w:pStyle w:val="HTMLPreformatted"/>
        <w:rPr>
          <w:rFonts w:ascii="Consolas" w:hAnsi="Consolas"/>
          <w:color w:val="212529"/>
          <w:sz w:val="24"/>
          <w:szCs w:val="24"/>
        </w:rPr>
      </w:pPr>
      <w:r>
        <w:rPr>
          <w:rFonts w:ascii="Consolas" w:hAnsi="Consolas"/>
          <w:color w:val="212529"/>
          <w:sz w:val="24"/>
          <w:szCs w:val="24"/>
        </w:rPr>
        <w:t xml:space="preserve">       'Multiple carriers Premium economy', '</w:t>
      </w:r>
      <w:proofErr w:type="spellStart"/>
      <w:r>
        <w:rPr>
          <w:rFonts w:ascii="Consolas" w:hAnsi="Consolas"/>
          <w:color w:val="212529"/>
          <w:sz w:val="24"/>
          <w:szCs w:val="24"/>
        </w:rPr>
        <w:t>Trujet</w:t>
      </w:r>
      <w:proofErr w:type="spellEnd"/>
      <w:r>
        <w:rPr>
          <w:rFonts w:ascii="Consolas" w:hAnsi="Consolas"/>
          <w:color w:val="212529"/>
          <w:sz w:val="24"/>
          <w:szCs w:val="24"/>
        </w:rPr>
        <w:t xml:space="preserve">'], </w:t>
      </w:r>
      <w:proofErr w:type="spellStart"/>
      <w:r>
        <w:rPr>
          <w:rFonts w:ascii="Consolas" w:hAnsi="Consolas"/>
          <w:color w:val="212529"/>
          <w:sz w:val="24"/>
          <w:szCs w:val="24"/>
        </w:rPr>
        <w:t>dtype</w:t>
      </w:r>
      <w:proofErr w:type="spellEnd"/>
      <w:r>
        <w:rPr>
          <w:rFonts w:ascii="Consolas" w:hAnsi="Consolas"/>
          <w:color w:val="212529"/>
          <w:sz w:val="24"/>
          <w:szCs w:val="24"/>
        </w:rPr>
        <w:t>=object)</w:t>
      </w:r>
    </w:p>
    <w:p w:rsidR="00A83BD7" w:rsidRDefault="00A83BD7" w:rsidP="00A83BD7">
      <w:pPr>
        <w:pStyle w:val="NormalWeb"/>
        <w:spacing w:before="0" w:beforeAutospacing="0" w:line="495" w:lineRule="atLeast"/>
        <w:jc w:val="both"/>
        <w:rPr>
          <w:color w:val="222222"/>
          <w:sz w:val="27"/>
          <w:szCs w:val="27"/>
        </w:rPr>
      </w:pPr>
      <w:r>
        <w:rPr>
          <w:b/>
          <w:bCs/>
          <w:color w:val="222222"/>
          <w:sz w:val="27"/>
          <w:szCs w:val="27"/>
        </w:rPr>
        <w:t>Checking the different Airline Routes</w:t>
      </w:r>
    </w:p>
    <w:p w:rsidR="00A83BD7" w:rsidRDefault="00A83BD7" w:rsidP="00A83BD7">
      <w:pPr>
        <w:pStyle w:val="HTMLPreformatted"/>
        <w:rPr>
          <w:rFonts w:ascii="Consolas" w:hAnsi="Consolas"/>
          <w:color w:val="212529"/>
          <w:sz w:val="24"/>
          <w:szCs w:val="24"/>
        </w:rPr>
      </w:pPr>
      <w:proofErr w:type="spellStart"/>
      <w:r>
        <w:rPr>
          <w:rFonts w:ascii="Consolas" w:hAnsi="Consolas"/>
          <w:color w:val="212529"/>
          <w:sz w:val="24"/>
          <w:szCs w:val="24"/>
        </w:rPr>
        <w:t>train_</w:t>
      </w:r>
      <w:proofErr w:type="gramStart"/>
      <w:r>
        <w:rPr>
          <w:rFonts w:ascii="Consolas" w:hAnsi="Consolas"/>
          <w:color w:val="212529"/>
          <w:sz w:val="24"/>
          <w:szCs w:val="24"/>
        </w:rPr>
        <w:t>df</w:t>
      </w:r>
      <w:proofErr w:type="spellEnd"/>
      <w:r>
        <w:rPr>
          <w:rFonts w:ascii="Consolas" w:hAnsi="Consolas"/>
          <w:color w:val="212529"/>
          <w:sz w:val="24"/>
          <w:szCs w:val="24"/>
        </w:rPr>
        <w:t>[</w:t>
      </w:r>
      <w:proofErr w:type="gramEnd"/>
      <w:r>
        <w:rPr>
          <w:rFonts w:ascii="Consolas" w:hAnsi="Consolas"/>
          <w:color w:val="212529"/>
          <w:sz w:val="24"/>
          <w:szCs w:val="24"/>
        </w:rPr>
        <w:t>"Route"].unique()</w:t>
      </w:r>
    </w:p>
    <w:p w:rsidR="00A83BD7" w:rsidRDefault="00A83BD7" w:rsidP="00A83BD7">
      <w:pPr>
        <w:rPr>
          <w:sz w:val="24"/>
          <w:szCs w:val="24"/>
        </w:rPr>
      </w:pPr>
    </w:p>
    <w:p w:rsidR="00A83BD7" w:rsidRDefault="00A83BD7" w:rsidP="00A83BD7">
      <w:pPr>
        <w:pStyle w:val="NormalWeb"/>
        <w:spacing w:before="0" w:beforeAutospacing="0" w:line="495" w:lineRule="atLeast"/>
        <w:jc w:val="both"/>
        <w:rPr>
          <w:color w:val="222222"/>
          <w:sz w:val="27"/>
          <w:szCs w:val="27"/>
        </w:rPr>
      </w:pPr>
      <w:r>
        <w:rPr>
          <w:b/>
          <w:bCs/>
          <w:color w:val="222222"/>
          <w:sz w:val="27"/>
          <w:szCs w:val="27"/>
        </w:rPr>
        <w:t>Now let’s look at our testing dataset</w:t>
      </w:r>
    </w:p>
    <w:p w:rsidR="00A83BD7" w:rsidRDefault="00A83BD7" w:rsidP="00A83BD7">
      <w:pPr>
        <w:pStyle w:val="HTMLPreformatted"/>
        <w:rPr>
          <w:rFonts w:ascii="Consolas" w:hAnsi="Consolas"/>
          <w:color w:val="212529"/>
          <w:sz w:val="24"/>
          <w:szCs w:val="24"/>
        </w:rPr>
      </w:pPr>
      <w:proofErr w:type="spellStart"/>
      <w:r>
        <w:rPr>
          <w:rFonts w:ascii="Consolas" w:hAnsi="Consolas"/>
          <w:color w:val="212529"/>
          <w:sz w:val="24"/>
          <w:szCs w:val="24"/>
        </w:rPr>
        <w:t>test_df</w:t>
      </w:r>
      <w:proofErr w:type="spellEnd"/>
      <w:r>
        <w:rPr>
          <w:rFonts w:ascii="Consolas" w:hAnsi="Consolas"/>
          <w:color w:val="212529"/>
          <w:sz w:val="24"/>
          <w:szCs w:val="24"/>
        </w:rPr>
        <w:t xml:space="preserve"> = </w:t>
      </w:r>
      <w:proofErr w:type="spellStart"/>
      <w:r>
        <w:rPr>
          <w:rFonts w:ascii="Consolas" w:hAnsi="Consolas"/>
          <w:color w:val="212529"/>
          <w:sz w:val="24"/>
          <w:szCs w:val="24"/>
        </w:rPr>
        <w:t>pd.read_</w:t>
      </w:r>
      <w:proofErr w:type="gramStart"/>
      <w:r>
        <w:rPr>
          <w:rFonts w:ascii="Consolas" w:hAnsi="Consolas"/>
          <w:color w:val="212529"/>
          <w:sz w:val="24"/>
          <w:szCs w:val="24"/>
        </w:rPr>
        <w:t>excel</w:t>
      </w:r>
      <w:proofErr w:type="spellEnd"/>
      <w:r>
        <w:rPr>
          <w:rFonts w:ascii="Consolas" w:hAnsi="Consolas"/>
          <w:color w:val="212529"/>
          <w:sz w:val="24"/>
          <w:szCs w:val="24"/>
        </w:rPr>
        <w:t>(</w:t>
      </w:r>
      <w:proofErr w:type="gramEnd"/>
      <w:r>
        <w:rPr>
          <w:rFonts w:ascii="Consolas" w:hAnsi="Consolas"/>
          <w:color w:val="212529"/>
          <w:sz w:val="24"/>
          <w:szCs w:val="24"/>
        </w:rPr>
        <w:t>"Test_set.xlsx")</w:t>
      </w:r>
    </w:p>
    <w:p w:rsidR="00A83BD7" w:rsidRDefault="00A83BD7" w:rsidP="00A83BD7">
      <w:pPr>
        <w:pStyle w:val="HTMLPreformatted"/>
        <w:rPr>
          <w:rFonts w:ascii="Consolas" w:hAnsi="Consolas"/>
          <w:color w:val="212529"/>
          <w:sz w:val="24"/>
          <w:szCs w:val="24"/>
        </w:rPr>
      </w:pPr>
      <w:proofErr w:type="spellStart"/>
      <w:r>
        <w:rPr>
          <w:rFonts w:ascii="Consolas" w:hAnsi="Consolas"/>
          <w:color w:val="212529"/>
          <w:sz w:val="24"/>
          <w:szCs w:val="24"/>
        </w:rPr>
        <w:t>test_</w:t>
      </w:r>
      <w:proofErr w:type="gramStart"/>
      <w:r>
        <w:rPr>
          <w:rFonts w:ascii="Consolas" w:hAnsi="Consolas"/>
          <w:color w:val="212529"/>
          <w:sz w:val="24"/>
          <w:szCs w:val="24"/>
        </w:rPr>
        <w:t>df.head</w:t>
      </w:r>
      <w:proofErr w:type="spellEnd"/>
      <w:r>
        <w:rPr>
          <w:rFonts w:ascii="Consolas" w:hAnsi="Consolas"/>
          <w:color w:val="212529"/>
          <w:sz w:val="24"/>
          <w:szCs w:val="24"/>
        </w:rPr>
        <w:t>(</w:t>
      </w:r>
      <w:proofErr w:type="gramEnd"/>
      <w:r>
        <w:rPr>
          <w:rFonts w:ascii="Consolas" w:hAnsi="Consolas"/>
          <w:color w:val="212529"/>
          <w:sz w:val="24"/>
          <w:szCs w:val="24"/>
        </w:rPr>
        <w:t>10)</w:t>
      </w:r>
    </w:p>
    <w:p w:rsidR="00A83BD7" w:rsidRDefault="00A83BD7" w:rsidP="00A83BD7">
      <w:pPr>
        <w:pStyle w:val="NormalWeb"/>
        <w:spacing w:before="0" w:beforeAutospacing="0" w:line="495" w:lineRule="atLeast"/>
        <w:jc w:val="both"/>
        <w:rPr>
          <w:color w:val="222222"/>
          <w:sz w:val="27"/>
          <w:szCs w:val="27"/>
        </w:rPr>
      </w:pPr>
      <w:r>
        <w:rPr>
          <w:b/>
          <w:bCs/>
          <w:color w:val="222222"/>
          <w:sz w:val="27"/>
          <w:szCs w:val="27"/>
        </w:rPr>
        <w:t>Output:</w:t>
      </w:r>
    </w:p>
    <w:p w:rsidR="00A83BD7" w:rsidRDefault="00A83BD7" w:rsidP="00A83BD7">
      <w:pPr>
        <w:pStyle w:val="NormalWeb"/>
        <w:spacing w:before="0" w:beforeAutospacing="0" w:line="495" w:lineRule="atLeast"/>
        <w:jc w:val="both"/>
        <w:rPr>
          <w:color w:val="222222"/>
          <w:sz w:val="27"/>
          <w:szCs w:val="27"/>
        </w:rPr>
      </w:pPr>
      <w:r>
        <w:rPr>
          <w:color w:val="222222"/>
          <w:sz w:val="27"/>
          <w:szCs w:val="27"/>
        </w:rPr>
        <w:t> </w:t>
      </w:r>
    </w:p>
    <w:p w:rsidR="00A83BD7" w:rsidRDefault="00A83BD7" w:rsidP="00A83BD7">
      <w:pPr>
        <w:rPr>
          <w:sz w:val="24"/>
          <w:szCs w:val="24"/>
        </w:rPr>
      </w:pPr>
      <w:r>
        <w:rPr>
          <w:noProof/>
          <w:lang w:eastAsia="en-IN"/>
        </w:rPr>
        <w:lastRenderedPageBreak/>
        <w:drawing>
          <wp:inline distT="0" distB="0" distL="0" distR="0">
            <wp:extent cx="6161314" cy="3669137"/>
            <wp:effectExtent l="0" t="0" r="0" b="7620"/>
            <wp:docPr id="10" name="Picture 10" descr="Output 6 | Prediction Using Machine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Output 6 | Prediction Using Machine Learni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157936" cy="3667125"/>
                    </a:xfrm>
                    <a:prstGeom prst="rect">
                      <a:avLst/>
                    </a:prstGeom>
                    <a:noFill/>
                    <a:ln>
                      <a:noFill/>
                    </a:ln>
                  </pic:spPr>
                </pic:pic>
              </a:graphicData>
            </a:graphic>
          </wp:inline>
        </w:drawing>
      </w:r>
    </w:p>
    <w:p w:rsidR="00A83BD7" w:rsidRDefault="00A83BD7" w:rsidP="00A83BD7">
      <w:pPr>
        <w:pStyle w:val="NormalWeb"/>
        <w:spacing w:before="0" w:beforeAutospacing="0" w:line="495" w:lineRule="atLeast"/>
        <w:jc w:val="both"/>
        <w:rPr>
          <w:color w:val="222222"/>
          <w:sz w:val="27"/>
          <w:szCs w:val="27"/>
        </w:rPr>
      </w:pPr>
      <w:r>
        <w:rPr>
          <w:b/>
          <w:bCs/>
          <w:color w:val="222222"/>
          <w:sz w:val="27"/>
          <w:szCs w:val="27"/>
        </w:rPr>
        <w:t>Now here we will be looking at the kind of columns our testing data has.</w:t>
      </w:r>
    </w:p>
    <w:p w:rsidR="00A83BD7" w:rsidRDefault="00A83BD7" w:rsidP="00A83BD7">
      <w:pPr>
        <w:pStyle w:val="HTMLPreformatted"/>
        <w:rPr>
          <w:rFonts w:ascii="Consolas" w:hAnsi="Consolas"/>
          <w:color w:val="212529"/>
          <w:sz w:val="24"/>
          <w:szCs w:val="24"/>
        </w:rPr>
      </w:pPr>
      <w:proofErr w:type="spellStart"/>
      <w:r>
        <w:rPr>
          <w:rFonts w:ascii="Consolas" w:hAnsi="Consolas"/>
          <w:color w:val="212529"/>
          <w:sz w:val="24"/>
          <w:szCs w:val="24"/>
        </w:rPr>
        <w:t>test_df.columns</w:t>
      </w:r>
      <w:proofErr w:type="spellEnd"/>
    </w:p>
    <w:p w:rsidR="00A83BD7" w:rsidRDefault="00A83BD7" w:rsidP="00A83BD7">
      <w:pPr>
        <w:pStyle w:val="NormalWeb"/>
        <w:spacing w:before="0" w:beforeAutospacing="0" w:line="495" w:lineRule="atLeast"/>
        <w:jc w:val="both"/>
        <w:rPr>
          <w:color w:val="222222"/>
          <w:sz w:val="27"/>
          <w:szCs w:val="27"/>
        </w:rPr>
      </w:pPr>
      <w:r>
        <w:rPr>
          <w:b/>
          <w:bCs/>
          <w:color w:val="222222"/>
          <w:sz w:val="27"/>
          <w:szCs w:val="27"/>
        </w:rPr>
        <w:t>Output:</w:t>
      </w:r>
    </w:p>
    <w:p w:rsidR="00A83BD7" w:rsidRDefault="00A83BD7" w:rsidP="00A83BD7">
      <w:pPr>
        <w:pStyle w:val="HTMLPreformatted"/>
        <w:rPr>
          <w:rFonts w:ascii="Consolas" w:hAnsi="Consolas"/>
          <w:color w:val="212529"/>
          <w:sz w:val="24"/>
          <w:szCs w:val="24"/>
        </w:rPr>
      </w:pPr>
      <w:proofErr w:type="gramStart"/>
      <w:r>
        <w:rPr>
          <w:rFonts w:ascii="Consolas" w:hAnsi="Consolas"/>
          <w:color w:val="212529"/>
          <w:sz w:val="24"/>
          <w:szCs w:val="24"/>
        </w:rPr>
        <w:t>Index(</w:t>
      </w:r>
      <w:proofErr w:type="gramEnd"/>
      <w:r>
        <w:rPr>
          <w:rFonts w:ascii="Consolas" w:hAnsi="Consolas"/>
          <w:color w:val="212529"/>
          <w:sz w:val="24"/>
          <w:szCs w:val="24"/>
        </w:rPr>
        <w:t>['Airline', '</w:t>
      </w:r>
      <w:proofErr w:type="spellStart"/>
      <w:r>
        <w:rPr>
          <w:rFonts w:ascii="Consolas" w:hAnsi="Consolas"/>
          <w:color w:val="212529"/>
          <w:sz w:val="24"/>
          <w:szCs w:val="24"/>
        </w:rPr>
        <w:t>Date_of_Journey</w:t>
      </w:r>
      <w:proofErr w:type="spellEnd"/>
      <w:r>
        <w:rPr>
          <w:rFonts w:ascii="Consolas" w:hAnsi="Consolas"/>
          <w:color w:val="212529"/>
          <w:sz w:val="24"/>
          <w:szCs w:val="24"/>
        </w:rPr>
        <w:t>', 'Source', 'Destination', 'Route',</w:t>
      </w:r>
    </w:p>
    <w:p w:rsidR="00A83BD7" w:rsidRDefault="00A83BD7" w:rsidP="00A83BD7">
      <w:pPr>
        <w:pStyle w:val="HTMLPreformatted"/>
        <w:rPr>
          <w:rFonts w:ascii="Consolas" w:hAnsi="Consolas"/>
          <w:color w:val="212529"/>
          <w:sz w:val="24"/>
          <w:szCs w:val="24"/>
        </w:rPr>
      </w:pPr>
      <w:r>
        <w:rPr>
          <w:rFonts w:ascii="Consolas" w:hAnsi="Consolas"/>
          <w:color w:val="212529"/>
          <w:sz w:val="24"/>
          <w:szCs w:val="24"/>
        </w:rPr>
        <w:t xml:space="preserve">       '</w:t>
      </w:r>
      <w:proofErr w:type="spellStart"/>
      <w:r>
        <w:rPr>
          <w:rFonts w:ascii="Consolas" w:hAnsi="Consolas"/>
          <w:color w:val="212529"/>
          <w:sz w:val="24"/>
          <w:szCs w:val="24"/>
        </w:rPr>
        <w:t>Dep_Time</w:t>
      </w:r>
      <w:proofErr w:type="spellEnd"/>
      <w:r>
        <w:rPr>
          <w:rFonts w:ascii="Consolas" w:hAnsi="Consolas"/>
          <w:color w:val="212529"/>
          <w:sz w:val="24"/>
          <w:szCs w:val="24"/>
        </w:rPr>
        <w:t>', '</w:t>
      </w:r>
      <w:proofErr w:type="spellStart"/>
      <w:r>
        <w:rPr>
          <w:rFonts w:ascii="Consolas" w:hAnsi="Consolas"/>
          <w:color w:val="212529"/>
          <w:sz w:val="24"/>
          <w:szCs w:val="24"/>
        </w:rPr>
        <w:t>Arrival_Time</w:t>
      </w:r>
      <w:proofErr w:type="spellEnd"/>
      <w:r>
        <w:rPr>
          <w:rFonts w:ascii="Consolas" w:hAnsi="Consolas"/>
          <w:color w:val="212529"/>
          <w:sz w:val="24"/>
          <w:szCs w:val="24"/>
        </w:rPr>
        <w:t>', 'Duration', '</w:t>
      </w:r>
      <w:proofErr w:type="spellStart"/>
      <w:r>
        <w:rPr>
          <w:rFonts w:ascii="Consolas" w:hAnsi="Consolas"/>
          <w:color w:val="212529"/>
          <w:sz w:val="24"/>
          <w:szCs w:val="24"/>
        </w:rPr>
        <w:t>Total_Stops</w:t>
      </w:r>
      <w:proofErr w:type="spellEnd"/>
      <w:r>
        <w:rPr>
          <w:rFonts w:ascii="Consolas" w:hAnsi="Consolas"/>
          <w:color w:val="212529"/>
          <w:sz w:val="24"/>
          <w:szCs w:val="24"/>
        </w:rPr>
        <w:t>',</w:t>
      </w:r>
    </w:p>
    <w:p w:rsidR="00A83BD7" w:rsidRDefault="00A83BD7" w:rsidP="00A83BD7">
      <w:pPr>
        <w:pStyle w:val="HTMLPreformatted"/>
        <w:rPr>
          <w:rFonts w:ascii="Consolas" w:hAnsi="Consolas"/>
          <w:color w:val="212529"/>
          <w:sz w:val="24"/>
          <w:szCs w:val="24"/>
        </w:rPr>
      </w:pPr>
      <w:r>
        <w:rPr>
          <w:rFonts w:ascii="Consolas" w:hAnsi="Consolas"/>
          <w:color w:val="212529"/>
          <w:sz w:val="24"/>
          <w:szCs w:val="24"/>
        </w:rPr>
        <w:t xml:space="preserve">       '</w:t>
      </w:r>
      <w:proofErr w:type="spellStart"/>
      <w:r>
        <w:rPr>
          <w:rFonts w:ascii="Consolas" w:hAnsi="Consolas"/>
          <w:color w:val="212529"/>
          <w:sz w:val="24"/>
          <w:szCs w:val="24"/>
        </w:rPr>
        <w:t>Additional_Info</w:t>
      </w:r>
      <w:proofErr w:type="spellEnd"/>
      <w:r>
        <w:rPr>
          <w:rFonts w:ascii="Consolas" w:hAnsi="Consolas"/>
          <w:color w:val="212529"/>
          <w:sz w:val="24"/>
          <w:szCs w:val="24"/>
        </w:rPr>
        <w:t>'],</w:t>
      </w:r>
    </w:p>
    <w:p w:rsidR="00A83BD7" w:rsidRDefault="00A83BD7" w:rsidP="00A83BD7">
      <w:pPr>
        <w:pStyle w:val="HTMLPreformatted"/>
        <w:rPr>
          <w:rFonts w:ascii="Consolas" w:hAnsi="Consolas"/>
          <w:color w:val="212529"/>
          <w:sz w:val="24"/>
          <w:szCs w:val="24"/>
        </w:rPr>
      </w:pPr>
      <w:r>
        <w:rPr>
          <w:rFonts w:ascii="Consolas" w:hAnsi="Consolas"/>
          <w:color w:val="212529"/>
          <w:sz w:val="24"/>
          <w:szCs w:val="24"/>
        </w:rPr>
        <w:t xml:space="preserve">      </w:t>
      </w:r>
      <w:proofErr w:type="spellStart"/>
      <w:proofErr w:type="gramStart"/>
      <w:r>
        <w:rPr>
          <w:rFonts w:ascii="Consolas" w:hAnsi="Consolas"/>
          <w:color w:val="212529"/>
          <w:sz w:val="24"/>
          <w:szCs w:val="24"/>
        </w:rPr>
        <w:t>dtype</w:t>
      </w:r>
      <w:proofErr w:type="spellEnd"/>
      <w:proofErr w:type="gramEnd"/>
      <w:r>
        <w:rPr>
          <w:rFonts w:ascii="Consolas" w:hAnsi="Consolas"/>
          <w:color w:val="212529"/>
          <w:sz w:val="24"/>
          <w:szCs w:val="24"/>
        </w:rPr>
        <w:t>='object')</w:t>
      </w:r>
    </w:p>
    <w:p w:rsidR="00A83BD7" w:rsidRDefault="00A83BD7" w:rsidP="00A83BD7">
      <w:pPr>
        <w:pStyle w:val="NormalWeb"/>
        <w:spacing w:before="0" w:beforeAutospacing="0" w:line="495" w:lineRule="atLeast"/>
        <w:jc w:val="both"/>
        <w:rPr>
          <w:color w:val="222222"/>
          <w:sz w:val="27"/>
          <w:szCs w:val="27"/>
        </w:rPr>
      </w:pPr>
      <w:r>
        <w:rPr>
          <w:b/>
          <w:bCs/>
          <w:color w:val="222222"/>
          <w:sz w:val="27"/>
          <w:szCs w:val="27"/>
        </w:rPr>
        <w:t>Information about the dataset</w:t>
      </w:r>
    </w:p>
    <w:p w:rsidR="00A83BD7" w:rsidRDefault="00A83BD7" w:rsidP="00A83BD7">
      <w:pPr>
        <w:pStyle w:val="HTMLPreformatted"/>
        <w:rPr>
          <w:rFonts w:ascii="Consolas" w:hAnsi="Consolas"/>
          <w:color w:val="212529"/>
          <w:sz w:val="24"/>
          <w:szCs w:val="24"/>
        </w:rPr>
      </w:pPr>
      <w:r>
        <w:rPr>
          <w:rFonts w:ascii="Consolas" w:hAnsi="Consolas"/>
          <w:color w:val="212529"/>
          <w:sz w:val="24"/>
          <w:szCs w:val="24"/>
        </w:rPr>
        <w:t>test_</w:t>
      </w:r>
      <w:proofErr w:type="gramStart"/>
      <w:r>
        <w:rPr>
          <w:rFonts w:ascii="Consolas" w:hAnsi="Consolas"/>
          <w:color w:val="212529"/>
          <w:sz w:val="24"/>
          <w:szCs w:val="24"/>
        </w:rPr>
        <w:t>df.info()</w:t>
      </w:r>
      <w:proofErr w:type="gramEnd"/>
    </w:p>
    <w:p w:rsidR="00A83BD7" w:rsidRDefault="00A83BD7" w:rsidP="00A83BD7">
      <w:pPr>
        <w:pStyle w:val="NormalWeb"/>
        <w:spacing w:before="0" w:beforeAutospacing="0" w:line="495" w:lineRule="atLeast"/>
        <w:jc w:val="both"/>
        <w:rPr>
          <w:color w:val="222222"/>
          <w:sz w:val="27"/>
          <w:szCs w:val="27"/>
        </w:rPr>
      </w:pPr>
      <w:r>
        <w:rPr>
          <w:b/>
          <w:bCs/>
          <w:color w:val="222222"/>
          <w:sz w:val="27"/>
          <w:szCs w:val="27"/>
        </w:rPr>
        <w:t>Output:</w:t>
      </w:r>
    </w:p>
    <w:p w:rsidR="00A83BD7" w:rsidRDefault="00A83BD7" w:rsidP="00A83BD7">
      <w:pPr>
        <w:pStyle w:val="NormalWeb"/>
        <w:spacing w:before="0" w:beforeAutospacing="0" w:line="495" w:lineRule="atLeast"/>
        <w:jc w:val="both"/>
        <w:rPr>
          <w:color w:val="222222"/>
          <w:sz w:val="27"/>
          <w:szCs w:val="27"/>
        </w:rPr>
      </w:pPr>
      <w:r>
        <w:rPr>
          <w:color w:val="222222"/>
          <w:sz w:val="27"/>
          <w:szCs w:val="27"/>
        </w:rPr>
        <w:t> </w:t>
      </w:r>
    </w:p>
    <w:p w:rsidR="00A83BD7" w:rsidRDefault="00A83BD7" w:rsidP="00A83BD7">
      <w:pPr>
        <w:rPr>
          <w:sz w:val="24"/>
          <w:szCs w:val="24"/>
        </w:rPr>
      </w:pPr>
      <w:r>
        <w:rPr>
          <w:noProof/>
          <w:lang w:eastAsia="en-IN"/>
        </w:rPr>
        <w:lastRenderedPageBreak/>
        <w:drawing>
          <wp:inline distT="0" distB="0" distL="0" distR="0">
            <wp:extent cx="10038715" cy="3608705"/>
            <wp:effectExtent l="0" t="0" r="635" b="0"/>
            <wp:docPr id="9" name="Picture 9" descr="Prediction Using Machine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Prediction Using Machine Learni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0038715" cy="3608705"/>
                    </a:xfrm>
                    <a:prstGeom prst="rect">
                      <a:avLst/>
                    </a:prstGeom>
                    <a:noFill/>
                    <a:ln>
                      <a:noFill/>
                    </a:ln>
                  </pic:spPr>
                </pic:pic>
              </a:graphicData>
            </a:graphic>
          </wp:inline>
        </w:drawing>
      </w:r>
    </w:p>
    <w:p w:rsidR="00A83BD7" w:rsidRDefault="00A83BD7" w:rsidP="00A83BD7">
      <w:pPr>
        <w:pStyle w:val="NormalWeb"/>
        <w:spacing w:before="0" w:beforeAutospacing="0" w:line="495" w:lineRule="atLeast"/>
        <w:jc w:val="both"/>
        <w:rPr>
          <w:color w:val="222222"/>
          <w:sz w:val="27"/>
          <w:szCs w:val="27"/>
        </w:rPr>
      </w:pPr>
      <w:r>
        <w:rPr>
          <w:b/>
          <w:bCs/>
          <w:color w:val="222222"/>
          <w:sz w:val="27"/>
          <w:szCs w:val="27"/>
        </w:rPr>
        <w:t>To know more about the testing dataset</w:t>
      </w:r>
    </w:p>
    <w:p w:rsidR="00A83BD7" w:rsidRDefault="00A83BD7" w:rsidP="00A83BD7">
      <w:pPr>
        <w:pStyle w:val="HTMLPreformatted"/>
        <w:rPr>
          <w:rFonts w:ascii="Consolas" w:hAnsi="Consolas"/>
          <w:color w:val="212529"/>
          <w:sz w:val="24"/>
          <w:szCs w:val="24"/>
        </w:rPr>
      </w:pPr>
      <w:proofErr w:type="spellStart"/>
      <w:r>
        <w:rPr>
          <w:rFonts w:ascii="Consolas" w:hAnsi="Consolas"/>
          <w:color w:val="212529"/>
          <w:sz w:val="24"/>
          <w:szCs w:val="24"/>
        </w:rPr>
        <w:t>test_</w:t>
      </w:r>
      <w:proofErr w:type="gramStart"/>
      <w:r>
        <w:rPr>
          <w:rFonts w:ascii="Consolas" w:hAnsi="Consolas"/>
          <w:color w:val="212529"/>
          <w:sz w:val="24"/>
          <w:szCs w:val="24"/>
        </w:rPr>
        <w:t>df.describe</w:t>
      </w:r>
      <w:proofErr w:type="spellEnd"/>
      <w:r>
        <w:rPr>
          <w:rFonts w:ascii="Consolas" w:hAnsi="Consolas"/>
          <w:color w:val="212529"/>
          <w:sz w:val="24"/>
          <w:szCs w:val="24"/>
        </w:rPr>
        <w:t>()</w:t>
      </w:r>
      <w:proofErr w:type="gramEnd"/>
    </w:p>
    <w:p w:rsidR="00A83BD7" w:rsidRDefault="00A83BD7" w:rsidP="00A83BD7">
      <w:pPr>
        <w:pStyle w:val="NormalWeb"/>
        <w:spacing w:before="0" w:beforeAutospacing="0" w:line="495" w:lineRule="atLeast"/>
        <w:jc w:val="both"/>
        <w:rPr>
          <w:color w:val="222222"/>
          <w:sz w:val="27"/>
          <w:szCs w:val="27"/>
        </w:rPr>
      </w:pPr>
      <w:r>
        <w:rPr>
          <w:b/>
          <w:bCs/>
          <w:color w:val="222222"/>
          <w:sz w:val="27"/>
          <w:szCs w:val="27"/>
        </w:rPr>
        <w:t>Output:</w:t>
      </w:r>
    </w:p>
    <w:p w:rsidR="00A83BD7" w:rsidRDefault="00A83BD7" w:rsidP="00A83BD7">
      <w:pPr>
        <w:rPr>
          <w:sz w:val="24"/>
          <w:szCs w:val="24"/>
        </w:rPr>
      </w:pPr>
      <w:r>
        <w:rPr>
          <w:noProof/>
          <w:lang w:eastAsia="en-IN"/>
        </w:rPr>
        <w:drawing>
          <wp:inline distT="0" distB="0" distL="0" distR="0">
            <wp:extent cx="5725886" cy="1741088"/>
            <wp:effectExtent l="0" t="0" r="0" b="0"/>
            <wp:docPr id="8" name="Picture 8" descr="Prediction Using Machine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Prediction Using Machine Learni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26156" cy="1741170"/>
                    </a:xfrm>
                    <a:prstGeom prst="rect">
                      <a:avLst/>
                    </a:prstGeom>
                    <a:noFill/>
                    <a:ln>
                      <a:noFill/>
                    </a:ln>
                  </pic:spPr>
                </pic:pic>
              </a:graphicData>
            </a:graphic>
          </wp:inline>
        </w:drawing>
      </w:r>
    </w:p>
    <w:p w:rsidR="00A83BD7" w:rsidRDefault="00A83BD7" w:rsidP="00A83BD7">
      <w:pPr>
        <w:pStyle w:val="NormalWeb"/>
        <w:spacing w:before="0" w:beforeAutospacing="0" w:line="495" w:lineRule="atLeast"/>
        <w:jc w:val="both"/>
        <w:rPr>
          <w:color w:val="222222"/>
          <w:sz w:val="27"/>
          <w:szCs w:val="27"/>
        </w:rPr>
      </w:pPr>
      <w:r>
        <w:rPr>
          <w:b/>
          <w:bCs/>
          <w:color w:val="222222"/>
          <w:sz w:val="27"/>
          <w:szCs w:val="27"/>
        </w:rPr>
        <w:t xml:space="preserve">Now while using the </w:t>
      </w:r>
      <w:proofErr w:type="spellStart"/>
      <w:r>
        <w:rPr>
          <w:b/>
          <w:bCs/>
          <w:color w:val="222222"/>
          <w:sz w:val="27"/>
          <w:szCs w:val="27"/>
        </w:rPr>
        <w:t>IsNull</w:t>
      </w:r>
      <w:proofErr w:type="spellEnd"/>
      <w:r>
        <w:rPr>
          <w:b/>
          <w:bCs/>
          <w:color w:val="222222"/>
          <w:sz w:val="27"/>
          <w:szCs w:val="27"/>
        </w:rPr>
        <w:t xml:space="preserve"> function and sum function we will </w:t>
      </w:r>
      <w:proofErr w:type="spellStart"/>
      <w:r>
        <w:rPr>
          <w:b/>
          <w:bCs/>
          <w:color w:val="222222"/>
          <w:sz w:val="27"/>
          <w:szCs w:val="27"/>
        </w:rPr>
        <w:t>gonna</w:t>
      </w:r>
      <w:proofErr w:type="spellEnd"/>
      <w:r>
        <w:rPr>
          <w:b/>
          <w:bCs/>
          <w:color w:val="222222"/>
          <w:sz w:val="27"/>
          <w:szCs w:val="27"/>
        </w:rPr>
        <w:t xml:space="preserve"> see the number of null values in our testing data</w:t>
      </w:r>
    </w:p>
    <w:p w:rsidR="00A83BD7" w:rsidRDefault="00A83BD7" w:rsidP="00A83BD7">
      <w:pPr>
        <w:pStyle w:val="HTMLPreformatted"/>
        <w:rPr>
          <w:rFonts w:ascii="Consolas" w:hAnsi="Consolas"/>
          <w:color w:val="212529"/>
          <w:sz w:val="24"/>
          <w:szCs w:val="24"/>
        </w:rPr>
      </w:pPr>
      <w:proofErr w:type="spellStart"/>
      <w:r>
        <w:rPr>
          <w:rFonts w:ascii="Consolas" w:hAnsi="Consolas"/>
          <w:color w:val="212529"/>
          <w:sz w:val="24"/>
          <w:szCs w:val="24"/>
        </w:rPr>
        <w:t>test_</w:t>
      </w:r>
      <w:proofErr w:type="gramStart"/>
      <w:r>
        <w:rPr>
          <w:rFonts w:ascii="Consolas" w:hAnsi="Consolas"/>
          <w:color w:val="212529"/>
          <w:sz w:val="24"/>
          <w:szCs w:val="24"/>
        </w:rPr>
        <w:t>df.isnull</w:t>
      </w:r>
      <w:proofErr w:type="spellEnd"/>
      <w:r>
        <w:rPr>
          <w:rFonts w:ascii="Consolas" w:hAnsi="Consolas"/>
          <w:color w:val="212529"/>
          <w:sz w:val="24"/>
          <w:szCs w:val="24"/>
        </w:rPr>
        <w:t>(</w:t>
      </w:r>
      <w:proofErr w:type="gramEnd"/>
      <w:r>
        <w:rPr>
          <w:rFonts w:ascii="Consolas" w:hAnsi="Consolas"/>
          <w:color w:val="212529"/>
          <w:sz w:val="24"/>
          <w:szCs w:val="24"/>
        </w:rPr>
        <w:t>).sum()</w:t>
      </w:r>
    </w:p>
    <w:p w:rsidR="00A83BD7" w:rsidRDefault="00A83BD7" w:rsidP="00A83BD7">
      <w:pPr>
        <w:pStyle w:val="NormalWeb"/>
        <w:spacing w:before="0" w:beforeAutospacing="0" w:line="495" w:lineRule="atLeast"/>
        <w:jc w:val="both"/>
        <w:rPr>
          <w:color w:val="222222"/>
          <w:sz w:val="27"/>
          <w:szCs w:val="27"/>
        </w:rPr>
      </w:pPr>
      <w:r>
        <w:rPr>
          <w:b/>
          <w:bCs/>
          <w:color w:val="222222"/>
          <w:sz w:val="27"/>
          <w:szCs w:val="27"/>
        </w:rPr>
        <w:t>Output:</w:t>
      </w:r>
    </w:p>
    <w:p w:rsidR="00A83BD7" w:rsidRDefault="00A83BD7" w:rsidP="00A83BD7">
      <w:pPr>
        <w:pStyle w:val="HTMLPreformatted"/>
        <w:rPr>
          <w:rFonts w:ascii="Consolas" w:hAnsi="Consolas"/>
          <w:color w:val="212529"/>
          <w:sz w:val="24"/>
          <w:szCs w:val="24"/>
        </w:rPr>
      </w:pPr>
      <w:r>
        <w:rPr>
          <w:rFonts w:ascii="Consolas" w:hAnsi="Consolas"/>
          <w:color w:val="212529"/>
          <w:sz w:val="24"/>
          <w:szCs w:val="24"/>
        </w:rPr>
        <w:t>Airline            0</w:t>
      </w:r>
    </w:p>
    <w:p w:rsidR="00A83BD7" w:rsidRDefault="00A83BD7" w:rsidP="00A83BD7">
      <w:pPr>
        <w:pStyle w:val="HTMLPreformatted"/>
        <w:rPr>
          <w:rFonts w:ascii="Consolas" w:hAnsi="Consolas"/>
          <w:color w:val="212529"/>
          <w:sz w:val="24"/>
          <w:szCs w:val="24"/>
        </w:rPr>
      </w:pPr>
      <w:proofErr w:type="spellStart"/>
      <w:r>
        <w:rPr>
          <w:rFonts w:ascii="Consolas" w:hAnsi="Consolas"/>
          <w:color w:val="212529"/>
          <w:sz w:val="24"/>
          <w:szCs w:val="24"/>
        </w:rPr>
        <w:t>Date_of_Journey</w:t>
      </w:r>
      <w:proofErr w:type="spellEnd"/>
      <w:r>
        <w:rPr>
          <w:rFonts w:ascii="Consolas" w:hAnsi="Consolas"/>
          <w:color w:val="212529"/>
          <w:sz w:val="24"/>
          <w:szCs w:val="24"/>
        </w:rPr>
        <w:t xml:space="preserve">    0</w:t>
      </w:r>
    </w:p>
    <w:p w:rsidR="00A83BD7" w:rsidRDefault="00A83BD7" w:rsidP="00A83BD7">
      <w:pPr>
        <w:pStyle w:val="HTMLPreformatted"/>
        <w:rPr>
          <w:rFonts w:ascii="Consolas" w:hAnsi="Consolas"/>
          <w:color w:val="212529"/>
          <w:sz w:val="24"/>
          <w:szCs w:val="24"/>
        </w:rPr>
      </w:pPr>
      <w:r>
        <w:rPr>
          <w:rFonts w:ascii="Consolas" w:hAnsi="Consolas"/>
          <w:color w:val="212529"/>
          <w:sz w:val="24"/>
          <w:szCs w:val="24"/>
        </w:rPr>
        <w:t>Source             0</w:t>
      </w:r>
    </w:p>
    <w:p w:rsidR="00A83BD7" w:rsidRDefault="00A83BD7" w:rsidP="00A83BD7">
      <w:pPr>
        <w:pStyle w:val="HTMLPreformatted"/>
        <w:rPr>
          <w:rFonts w:ascii="Consolas" w:hAnsi="Consolas"/>
          <w:color w:val="212529"/>
          <w:sz w:val="24"/>
          <w:szCs w:val="24"/>
        </w:rPr>
      </w:pPr>
      <w:r>
        <w:rPr>
          <w:rFonts w:ascii="Consolas" w:hAnsi="Consolas"/>
          <w:color w:val="212529"/>
          <w:sz w:val="24"/>
          <w:szCs w:val="24"/>
        </w:rPr>
        <w:lastRenderedPageBreak/>
        <w:t>Destination        0</w:t>
      </w:r>
    </w:p>
    <w:p w:rsidR="00A83BD7" w:rsidRDefault="00A83BD7" w:rsidP="00A83BD7">
      <w:pPr>
        <w:pStyle w:val="HTMLPreformatted"/>
        <w:rPr>
          <w:rFonts w:ascii="Consolas" w:hAnsi="Consolas"/>
          <w:color w:val="212529"/>
          <w:sz w:val="24"/>
          <w:szCs w:val="24"/>
        </w:rPr>
      </w:pPr>
      <w:r>
        <w:rPr>
          <w:rFonts w:ascii="Consolas" w:hAnsi="Consolas"/>
          <w:color w:val="212529"/>
          <w:sz w:val="24"/>
          <w:szCs w:val="24"/>
        </w:rPr>
        <w:t>Route              0</w:t>
      </w:r>
    </w:p>
    <w:p w:rsidR="00A83BD7" w:rsidRDefault="00A83BD7" w:rsidP="00A83BD7">
      <w:pPr>
        <w:pStyle w:val="HTMLPreformatted"/>
        <w:rPr>
          <w:rFonts w:ascii="Consolas" w:hAnsi="Consolas"/>
          <w:color w:val="212529"/>
          <w:sz w:val="24"/>
          <w:szCs w:val="24"/>
        </w:rPr>
      </w:pPr>
      <w:proofErr w:type="spellStart"/>
      <w:r>
        <w:rPr>
          <w:rFonts w:ascii="Consolas" w:hAnsi="Consolas"/>
          <w:color w:val="212529"/>
          <w:sz w:val="24"/>
          <w:szCs w:val="24"/>
        </w:rPr>
        <w:t>Dep_Time</w:t>
      </w:r>
      <w:proofErr w:type="spellEnd"/>
      <w:r>
        <w:rPr>
          <w:rFonts w:ascii="Consolas" w:hAnsi="Consolas"/>
          <w:color w:val="212529"/>
          <w:sz w:val="24"/>
          <w:szCs w:val="24"/>
        </w:rPr>
        <w:t xml:space="preserve">           0</w:t>
      </w:r>
    </w:p>
    <w:p w:rsidR="00A83BD7" w:rsidRDefault="00A83BD7" w:rsidP="00A83BD7">
      <w:pPr>
        <w:pStyle w:val="HTMLPreformatted"/>
        <w:rPr>
          <w:rFonts w:ascii="Consolas" w:hAnsi="Consolas"/>
          <w:color w:val="212529"/>
          <w:sz w:val="24"/>
          <w:szCs w:val="24"/>
        </w:rPr>
      </w:pPr>
      <w:proofErr w:type="spellStart"/>
      <w:r>
        <w:rPr>
          <w:rFonts w:ascii="Consolas" w:hAnsi="Consolas"/>
          <w:color w:val="212529"/>
          <w:sz w:val="24"/>
          <w:szCs w:val="24"/>
        </w:rPr>
        <w:t>Arrival_Time</w:t>
      </w:r>
      <w:proofErr w:type="spellEnd"/>
      <w:r>
        <w:rPr>
          <w:rFonts w:ascii="Consolas" w:hAnsi="Consolas"/>
          <w:color w:val="212529"/>
          <w:sz w:val="24"/>
          <w:szCs w:val="24"/>
        </w:rPr>
        <w:t xml:space="preserve">       0</w:t>
      </w:r>
    </w:p>
    <w:p w:rsidR="00A83BD7" w:rsidRDefault="00A83BD7" w:rsidP="00A83BD7">
      <w:pPr>
        <w:pStyle w:val="HTMLPreformatted"/>
        <w:rPr>
          <w:rFonts w:ascii="Consolas" w:hAnsi="Consolas"/>
          <w:color w:val="212529"/>
          <w:sz w:val="24"/>
          <w:szCs w:val="24"/>
        </w:rPr>
      </w:pPr>
      <w:r>
        <w:rPr>
          <w:rFonts w:ascii="Consolas" w:hAnsi="Consolas"/>
          <w:color w:val="212529"/>
          <w:sz w:val="24"/>
          <w:szCs w:val="24"/>
        </w:rPr>
        <w:t>Duration           0</w:t>
      </w:r>
    </w:p>
    <w:p w:rsidR="00A83BD7" w:rsidRDefault="00A83BD7" w:rsidP="00A83BD7">
      <w:pPr>
        <w:pStyle w:val="HTMLPreformatted"/>
        <w:rPr>
          <w:rFonts w:ascii="Consolas" w:hAnsi="Consolas"/>
          <w:color w:val="212529"/>
          <w:sz w:val="24"/>
          <w:szCs w:val="24"/>
        </w:rPr>
      </w:pPr>
      <w:proofErr w:type="spellStart"/>
      <w:r>
        <w:rPr>
          <w:rFonts w:ascii="Consolas" w:hAnsi="Consolas"/>
          <w:color w:val="212529"/>
          <w:sz w:val="24"/>
          <w:szCs w:val="24"/>
        </w:rPr>
        <w:t>Total_Stops</w:t>
      </w:r>
      <w:proofErr w:type="spellEnd"/>
      <w:r>
        <w:rPr>
          <w:rFonts w:ascii="Consolas" w:hAnsi="Consolas"/>
          <w:color w:val="212529"/>
          <w:sz w:val="24"/>
          <w:szCs w:val="24"/>
        </w:rPr>
        <w:t xml:space="preserve">        0</w:t>
      </w:r>
    </w:p>
    <w:p w:rsidR="00A83BD7" w:rsidRDefault="00A83BD7" w:rsidP="00A83BD7">
      <w:pPr>
        <w:pStyle w:val="HTMLPreformatted"/>
        <w:rPr>
          <w:rFonts w:ascii="Consolas" w:hAnsi="Consolas"/>
          <w:color w:val="212529"/>
          <w:sz w:val="24"/>
          <w:szCs w:val="24"/>
        </w:rPr>
      </w:pPr>
      <w:proofErr w:type="spellStart"/>
      <w:r>
        <w:rPr>
          <w:rFonts w:ascii="Consolas" w:hAnsi="Consolas"/>
          <w:color w:val="212529"/>
          <w:sz w:val="24"/>
          <w:szCs w:val="24"/>
        </w:rPr>
        <w:t>Additional_Info</w:t>
      </w:r>
      <w:proofErr w:type="spellEnd"/>
      <w:r>
        <w:rPr>
          <w:rFonts w:ascii="Consolas" w:hAnsi="Consolas"/>
          <w:color w:val="212529"/>
          <w:sz w:val="24"/>
          <w:szCs w:val="24"/>
        </w:rPr>
        <w:t xml:space="preserve">    0</w:t>
      </w:r>
    </w:p>
    <w:p w:rsidR="00A83BD7" w:rsidRDefault="00A83BD7" w:rsidP="00A83BD7">
      <w:pPr>
        <w:pStyle w:val="HTMLPreformatted"/>
        <w:rPr>
          <w:rFonts w:ascii="Consolas" w:hAnsi="Consolas"/>
          <w:color w:val="212529"/>
          <w:sz w:val="24"/>
          <w:szCs w:val="24"/>
        </w:rPr>
      </w:pPr>
      <w:proofErr w:type="spellStart"/>
      <w:proofErr w:type="gramStart"/>
      <w:r>
        <w:rPr>
          <w:rFonts w:ascii="Consolas" w:hAnsi="Consolas"/>
          <w:color w:val="212529"/>
          <w:sz w:val="24"/>
          <w:szCs w:val="24"/>
        </w:rPr>
        <w:t>dtype</w:t>
      </w:r>
      <w:proofErr w:type="spellEnd"/>
      <w:proofErr w:type="gramEnd"/>
      <w:r>
        <w:rPr>
          <w:rFonts w:ascii="Consolas" w:hAnsi="Consolas"/>
          <w:color w:val="212529"/>
          <w:sz w:val="24"/>
          <w:szCs w:val="24"/>
        </w:rPr>
        <w:t>: int64</w:t>
      </w:r>
    </w:p>
    <w:p w:rsidR="00A83BD7" w:rsidRDefault="00A83BD7" w:rsidP="00A83BD7">
      <w:pPr>
        <w:pStyle w:val="Heading2"/>
        <w:spacing w:before="450"/>
        <w:rPr>
          <w:rFonts w:ascii="Times New Roman" w:hAnsi="Times New Roman"/>
          <w:b w:val="0"/>
          <w:bCs w:val="0"/>
          <w:color w:val="auto"/>
          <w:sz w:val="36"/>
          <w:szCs w:val="36"/>
        </w:rPr>
      </w:pPr>
      <w:r>
        <w:rPr>
          <w:b w:val="0"/>
          <w:bCs w:val="0"/>
        </w:rPr>
        <w:t>Data Visualization</w:t>
      </w:r>
    </w:p>
    <w:p w:rsidR="00A83BD7" w:rsidRDefault="00A83BD7" w:rsidP="00A83BD7">
      <w:pPr>
        <w:pStyle w:val="NormalWeb"/>
        <w:spacing w:before="0" w:beforeAutospacing="0" w:line="495" w:lineRule="atLeast"/>
        <w:jc w:val="both"/>
        <w:rPr>
          <w:color w:val="222222"/>
          <w:sz w:val="27"/>
          <w:szCs w:val="27"/>
        </w:rPr>
      </w:pPr>
      <w:r>
        <w:rPr>
          <w:b/>
          <w:bCs/>
          <w:color w:val="222222"/>
          <w:sz w:val="27"/>
          <w:szCs w:val="27"/>
        </w:rPr>
        <w:t xml:space="preserve">Plotting Price </w:t>
      </w:r>
      <w:proofErr w:type="spellStart"/>
      <w:r>
        <w:rPr>
          <w:b/>
          <w:bCs/>
          <w:color w:val="222222"/>
          <w:sz w:val="27"/>
          <w:szCs w:val="27"/>
        </w:rPr>
        <w:t>vs</w:t>
      </w:r>
      <w:proofErr w:type="spellEnd"/>
      <w:r>
        <w:rPr>
          <w:b/>
          <w:bCs/>
          <w:color w:val="222222"/>
          <w:sz w:val="27"/>
          <w:szCs w:val="27"/>
        </w:rPr>
        <w:t xml:space="preserve"> Airline plot</w:t>
      </w:r>
    </w:p>
    <w:p w:rsidR="00A83BD7" w:rsidRDefault="00A83BD7" w:rsidP="00A83BD7">
      <w:pPr>
        <w:pStyle w:val="HTMLPreformatted"/>
        <w:rPr>
          <w:rFonts w:ascii="Consolas" w:hAnsi="Consolas"/>
          <w:color w:val="212529"/>
          <w:sz w:val="24"/>
          <w:szCs w:val="24"/>
        </w:rPr>
      </w:pPr>
      <w:proofErr w:type="spellStart"/>
      <w:r>
        <w:rPr>
          <w:rFonts w:ascii="Consolas" w:hAnsi="Consolas"/>
          <w:color w:val="212529"/>
          <w:sz w:val="24"/>
          <w:szCs w:val="24"/>
        </w:rPr>
        <w:t>sns.catplot</w:t>
      </w:r>
      <w:proofErr w:type="spellEnd"/>
      <w:r>
        <w:rPr>
          <w:rFonts w:ascii="Consolas" w:hAnsi="Consolas"/>
          <w:color w:val="212529"/>
          <w:sz w:val="24"/>
          <w:szCs w:val="24"/>
        </w:rPr>
        <w:t xml:space="preserve">(y = "Price", x = "Airline", data = </w:t>
      </w:r>
      <w:proofErr w:type="spellStart"/>
      <w:r>
        <w:rPr>
          <w:rFonts w:ascii="Consolas" w:hAnsi="Consolas"/>
          <w:color w:val="212529"/>
          <w:sz w:val="24"/>
          <w:szCs w:val="24"/>
        </w:rPr>
        <w:t>train_df.sort_</w:t>
      </w:r>
      <w:proofErr w:type="gramStart"/>
      <w:r>
        <w:rPr>
          <w:rFonts w:ascii="Consolas" w:hAnsi="Consolas"/>
          <w:color w:val="212529"/>
          <w:sz w:val="24"/>
          <w:szCs w:val="24"/>
        </w:rPr>
        <w:t>values</w:t>
      </w:r>
      <w:proofErr w:type="spellEnd"/>
      <w:r>
        <w:rPr>
          <w:rFonts w:ascii="Consolas" w:hAnsi="Consolas"/>
          <w:color w:val="212529"/>
          <w:sz w:val="24"/>
          <w:szCs w:val="24"/>
        </w:rPr>
        <w:t>(</w:t>
      </w:r>
      <w:proofErr w:type="gramEnd"/>
      <w:r>
        <w:rPr>
          <w:rFonts w:ascii="Consolas" w:hAnsi="Consolas"/>
          <w:color w:val="212529"/>
          <w:sz w:val="24"/>
          <w:szCs w:val="24"/>
        </w:rPr>
        <w:t>"Price", ascending = False), kind="</w:t>
      </w:r>
      <w:proofErr w:type="spellStart"/>
      <w:r>
        <w:rPr>
          <w:rFonts w:ascii="Consolas" w:hAnsi="Consolas"/>
          <w:color w:val="212529"/>
          <w:sz w:val="24"/>
          <w:szCs w:val="24"/>
        </w:rPr>
        <w:t>boxen</w:t>
      </w:r>
      <w:proofErr w:type="spellEnd"/>
      <w:r>
        <w:rPr>
          <w:rFonts w:ascii="Consolas" w:hAnsi="Consolas"/>
          <w:color w:val="212529"/>
          <w:sz w:val="24"/>
          <w:szCs w:val="24"/>
        </w:rPr>
        <w:t>", height = 8, aspect = 3)</w:t>
      </w:r>
    </w:p>
    <w:p w:rsidR="00A83BD7" w:rsidRDefault="00A83BD7" w:rsidP="00A83BD7">
      <w:pPr>
        <w:pStyle w:val="HTMLPreformatted"/>
        <w:rPr>
          <w:rFonts w:ascii="Consolas" w:hAnsi="Consolas"/>
          <w:color w:val="212529"/>
          <w:sz w:val="24"/>
          <w:szCs w:val="24"/>
        </w:rPr>
      </w:pPr>
      <w:proofErr w:type="spellStart"/>
      <w:proofErr w:type="gramStart"/>
      <w:r>
        <w:rPr>
          <w:rFonts w:ascii="Consolas" w:hAnsi="Consolas"/>
          <w:color w:val="212529"/>
          <w:sz w:val="24"/>
          <w:szCs w:val="24"/>
        </w:rPr>
        <w:t>plt.show</w:t>
      </w:r>
      <w:proofErr w:type="spellEnd"/>
      <w:r>
        <w:rPr>
          <w:rFonts w:ascii="Consolas" w:hAnsi="Consolas"/>
          <w:color w:val="212529"/>
          <w:sz w:val="24"/>
          <w:szCs w:val="24"/>
        </w:rPr>
        <w:t>()</w:t>
      </w:r>
      <w:proofErr w:type="gramEnd"/>
    </w:p>
    <w:p w:rsidR="00A83BD7" w:rsidRDefault="00A83BD7" w:rsidP="00A83BD7">
      <w:pPr>
        <w:pStyle w:val="NormalWeb"/>
        <w:spacing w:before="0" w:beforeAutospacing="0" w:line="495" w:lineRule="atLeast"/>
        <w:jc w:val="both"/>
        <w:rPr>
          <w:color w:val="222222"/>
          <w:sz w:val="27"/>
          <w:szCs w:val="27"/>
        </w:rPr>
      </w:pPr>
      <w:r>
        <w:rPr>
          <w:b/>
          <w:bCs/>
          <w:color w:val="222222"/>
          <w:sz w:val="27"/>
          <w:szCs w:val="27"/>
        </w:rPr>
        <w:t>Output:</w:t>
      </w:r>
    </w:p>
    <w:p w:rsidR="00A83BD7" w:rsidRDefault="00A83BD7" w:rsidP="00A83BD7">
      <w:pPr>
        <w:pStyle w:val="NormalWeb"/>
        <w:spacing w:before="0" w:beforeAutospacing="0" w:line="495" w:lineRule="atLeast"/>
        <w:jc w:val="both"/>
        <w:rPr>
          <w:color w:val="222222"/>
          <w:sz w:val="27"/>
          <w:szCs w:val="27"/>
        </w:rPr>
      </w:pPr>
      <w:r>
        <w:rPr>
          <w:color w:val="222222"/>
          <w:sz w:val="27"/>
          <w:szCs w:val="27"/>
        </w:rPr>
        <w:t> </w:t>
      </w:r>
    </w:p>
    <w:p w:rsidR="00A83BD7" w:rsidRDefault="00A83BD7" w:rsidP="00A83BD7">
      <w:pPr>
        <w:rPr>
          <w:sz w:val="24"/>
          <w:szCs w:val="24"/>
        </w:rPr>
      </w:pPr>
      <w:r>
        <w:rPr>
          <w:noProof/>
          <w:lang w:eastAsia="en-IN"/>
        </w:rPr>
        <w:drawing>
          <wp:inline distT="0" distB="0" distL="0" distR="0">
            <wp:extent cx="6096000" cy="2656114"/>
            <wp:effectExtent l="0" t="0" r="0" b="0"/>
            <wp:docPr id="7" name="Picture 7" descr="Data Visualization | Prediction Using Machine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ata Visualization | Prediction Using Machine Learni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093455" cy="2655005"/>
                    </a:xfrm>
                    <a:prstGeom prst="rect">
                      <a:avLst/>
                    </a:prstGeom>
                    <a:noFill/>
                    <a:ln>
                      <a:noFill/>
                    </a:ln>
                  </pic:spPr>
                </pic:pic>
              </a:graphicData>
            </a:graphic>
          </wp:inline>
        </w:drawing>
      </w:r>
    </w:p>
    <w:p w:rsidR="00A83BD7" w:rsidRDefault="00A83BD7" w:rsidP="00A83BD7">
      <w:pPr>
        <w:spacing w:after="100" w:afterAutospacing="1" w:line="495" w:lineRule="atLeast"/>
        <w:jc w:val="both"/>
        <w:rPr>
          <w:color w:val="222222"/>
          <w:sz w:val="27"/>
          <w:szCs w:val="27"/>
        </w:rPr>
      </w:pPr>
      <w:r>
        <w:rPr>
          <w:b/>
          <w:bCs/>
          <w:color w:val="222222"/>
          <w:sz w:val="27"/>
          <w:szCs w:val="27"/>
        </w:rPr>
        <w:t>Inference:</w:t>
      </w:r>
      <w:r>
        <w:rPr>
          <w:color w:val="222222"/>
          <w:sz w:val="27"/>
          <w:szCs w:val="27"/>
        </w:rPr>
        <w:t> Here with the help of the cat plot we are trying to plot the boxplot between the price of the flight and airline and we can conclude that </w:t>
      </w:r>
      <w:r>
        <w:rPr>
          <w:b/>
          <w:bCs/>
          <w:color w:val="222222"/>
          <w:sz w:val="27"/>
          <w:szCs w:val="27"/>
        </w:rPr>
        <w:t>Jet Airways has the most outliers in terms of price</w:t>
      </w:r>
      <w:r>
        <w:rPr>
          <w:color w:val="222222"/>
          <w:sz w:val="27"/>
          <w:szCs w:val="27"/>
        </w:rPr>
        <w:t>.</w:t>
      </w:r>
    </w:p>
    <w:p w:rsidR="00A83BD7" w:rsidRDefault="00A83BD7" w:rsidP="00A83BD7">
      <w:pPr>
        <w:pStyle w:val="NormalWeb"/>
        <w:spacing w:before="0" w:beforeAutospacing="0" w:line="495" w:lineRule="atLeast"/>
        <w:jc w:val="both"/>
        <w:rPr>
          <w:color w:val="222222"/>
          <w:sz w:val="27"/>
          <w:szCs w:val="27"/>
        </w:rPr>
      </w:pPr>
      <w:r>
        <w:rPr>
          <w:b/>
          <w:bCs/>
          <w:color w:val="222222"/>
          <w:sz w:val="27"/>
          <w:szCs w:val="27"/>
        </w:rPr>
        <w:t xml:space="preserve">Plotting Violin plot for Price </w:t>
      </w:r>
      <w:proofErr w:type="spellStart"/>
      <w:r>
        <w:rPr>
          <w:b/>
          <w:bCs/>
          <w:color w:val="222222"/>
          <w:sz w:val="27"/>
          <w:szCs w:val="27"/>
        </w:rPr>
        <w:t>vs</w:t>
      </w:r>
      <w:proofErr w:type="spellEnd"/>
      <w:r>
        <w:rPr>
          <w:b/>
          <w:bCs/>
          <w:color w:val="222222"/>
          <w:sz w:val="27"/>
          <w:szCs w:val="27"/>
        </w:rPr>
        <w:t xml:space="preserve"> Source</w:t>
      </w:r>
    </w:p>
    <w:p w:rsidR="00A83BD7" w:rsidRDefault="00A83BD7" w:rsidP="00A83BD7">
      <w:pPr>
        <w:pStyle w:val="HTMLPreformatted"/>
        <w:rPr>
          <w:rFonts w:ascii="Consolas" w:hAnsi="Consolas"/>
          <w:color w:val="212529"/>
          <w:sz w:val="24"/>
          <w:szCs w:val="24"/>
        </w:rPr>
      </w:pPr>
      <w:proofErr w:type="spellStart"/>
      <w:r>
        <w:rPr>
          <w:rFonts w:ascii="Consolas" w:hAnsi="Consolas"/>
          <w:color w:val="212529"/>
          <w:sz w:val="24"/>
          <w:szCs w:val="24"/>
        </w:rPr>
        <w:lastRenderedPageBreak/>
        <w:t>sns.catplot</w:t>
      </w:r>
      <w:proofErr w:type="spellEnd"/>
      <w:r>
        <w:rPr>
          <w:rFonts w:ascii="Consolas" w:hAnsi="Consolas"/>
          <w:color w:val="212529"/>
          <w:sz w:val="24"/>
          <w:szCs w:val="24"/>
        </w:rPr>
        <w:t xml:space="preserve">(y = "Price", x = "Source", data = </w:t>
      </w:r>
      <w:proofErr w:type="spellStart"/>
      <w:r>
        <w:rPr>
          <w:rFonts w:ascii="Consolas" w:hAnsi="Consolas"/>
          <w:color w:val="212529"/>
          <w:sz w:val="24"/>
          <w:szCs w:val="24"/>
        </w:rPr>
        <w:t>train_df.sort_</w:t>
      </w:r>
      <w:proofErr w:type="gramStart"/>
      <w:r>
        <w:rPr>
          <w:rFonts w:ascii="Consolas" w:hAnsi="Consolas"/>
          <w:color w:val="212529"/>
          <w:sz w:val="24"/>
          <w:szCs w:val="24"/>
        </w:rPr>
        <w:t>values</w:t>
      </w:r>
      <w:proofErr w:type="spellEnd"/>
      <w:r>
        <w:rPr>
          <w:rFonts w:ascii="Consolas" w:hAnsi="Consolas"/>
          <w:color w:val="212529"/>
          <w:sz w:val="24"/>
          <w:szCs w:val="24"/>
        </w:rPr>
        <w:t>(</w:t>
      </w:r>
      <w:proofErr w:type="gramEnd"/>
      <w:r>
        <w:rPr>
          <w:rFonts w:ascii="Consolas" w:hAnsi="Consolas"/>
          <w:color w:val="212529"/>
          <w:sz w:val="24"/>
          <w:szCs w:val="24"/>
        </w:rPr>
        <w:t>"Price", ascending = False), kind="violin", height = 4, aspect = 3)</w:t>
      </w:r>
    </w:p>
    <w:p w:rsidR="00A83BD7" w:rsidRDefault="00A83BD7" w:rsidP="00A83BD7">
      <w:pPr>
        <w:pStyle w:val="HTMLPreformatted"/>
        <w:rPr>
          <w:rFonts w:ascii="Consolas" w:hAnsi="Consolas"/>
          <w:color w:val="212529"/>
          <w:sz w:val="24"/>
          <w:szCs w:val="24"/>
        </w:rPr>
      </w:pPr>
      <w:proofErr w:type="spellStart"/>
      <w:proofErr w:type="gramStart"/>
      <w:r>
        <w:rPr>
          <w:rFonts w:ascii="Consolas" w:hAnsi="Consolas"/>
          <w:color w:val="212529"/>
          <w:sz w:val="24"/>
          <w:szCs w:val="24"/>
        </w:rPr>
        <w:t>plt.show</w:t>
      </w:r>
      <w:proofErr w:type="spellEnd"/>
      <w:r>
        <w:rPr>
          <w:rFonts w:ascii="Consolas" w:hAnsi="Consolas"/>
          <w:color w:val="212529"/>
          <w:sz w:val="24"/>
          <w:szCs w:val="24"/>
        </w:rPr>
        <w:t>()</w:t>
      </w:r>
      <w:proofErr w:type="gramEnd"/>
    </w:p>
    <w:p w:rsidR="00A83BD7" w:rsidRDefault="00A83BD7" w:rsidP="00A83BD7">
      <w:pPr>
        <w:pStyle w:val="NormalWeb"/>
        <w:spacing w:before="0" w:beforeAutospacing="0" w:line="495" w:lineRule="atLeast"/>
        <w:jc w:val="both"/>
        <w:rPr>
          <w:color w:val="222222"/>
          <w:sz w:val="27"/>
          <w:szCs w:val="27"/>
        </w:rPr>
      </w:pPr>
      <w:r>
        <w:rPr>
          <w:b/>
          <w:bCs/>
          <w:color w:val="222222"/>
          <w:sz w:val="27"/>
          <w:szCs w:val="27"/>
        </w:rPr>
        <w:t>Output:</w:t>
      </w:r>
    </w:p>
    <w:p w:rsidR="00A83BD7" w:rsidRDefault="00A83BD7" w:rsidP="00A83BD7">
      <w:pPr>
        <w:pStyle w:val="NormalWeb"/>
        <w:spacing w:before="0" w:beforeAutospacing="0" w:line="495" w:lineRule="atLeast"/>
        <w:jc w:val="both"/>
        <w:rPr>
          <w:color w:val="222222"/>
          <w:sz w:val="27"/>
          <w:szCs w:val="27"/>
        </w:rPr>
      </w:pPr>
      <w:r>
        <w:rPr>
          <w:color w:val="222222"/>
          <w:sz w:val="27"/>
          <w:szCs w:val="27"/>
        </w:rPr>
        <w:t> </w:t>
      </w:r>
    </w:p>
    <w:p w:rsidR="00A83BD7" w:rsidRDefault="00A83BD7" w:rsidP="00A83BD7">
      <w:pPr>
        <w:rPr>
          <w:sz w:val="24"/>
          <w:szCs w:val="24"/>
        </w:rPr>
      </w:pPr>
      <w:r>
        <w:rPr>
          <w:noProof/>
          <w:lang w:eastAsia="en-IN"/>
        </w:rPr>
        <w:drawing>
          <wp:inline distT="0" distB="0" distL="0" distR="0">
            <wp:extent cx="5856514" cy="2803951"/>
            <wp:effectExtent l="0" t="0" r="0" b="0"/>
            <wp:docPr id="6" name="Picture 6" descr="Output | Data Visualizat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Output | Data Visualization "/>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851646" cy="2801620"/>
                    </a:xfrm>
                    <a:prstGeom prst="rect">
                      <a:avLst/>
                    </a:prstGeom>
                    <a:noFill/>
                    <a:ln>
                      <a:noFill/>
                    </a:ln>
                  </pic:spPr>
                </pic:pic>
              </a:graphicData>
            </a:graphic>
          </wp:inline>
        </w:drawing>
      </w:r>
    </w:p>
    <w:p w:rsidR="00A83BD7" w:rsidRPr="00A83BD7" w:rsidRDefault="00A83BD7" w:rsidP="00A83BD7">
      <w:pPr>
        <w:shd w:val="clear" w:color="auto" w:fill="FFFFFF"/>
        <w:spacing w:after="100" w:afterAutospacing="1" w:line="495" w:lineRule="atLeast"/>
        <w:jc w:val="both"/>
        <w:rPr>
          <w:rFonts w:ascii="Arial" w:eastAsia="Times New Roman" w:hAnsi="Arial" w:cs="Arial"/>
          <w:color w:val="222222"/>
          <w:sz w:val="27"/>
          <w:szCs w:val="27"/>
          <w:lang w:eastAsia="en-IN"/>
        </w:rPr>
      </w:pPr>
      <w:r w:rsidRPr="00A83BD7">
        <w:rPr>
          <w:rFonts w:ascii="Arial" w:eastAsia="Times New Roman" w:hAnsi="Arial" w:cs="Arial"/>
          <w:b/>
          <w:bCs/>
          <w:color w:val="222222"/>
          <w:sz w:val="27"/>
          <w:szCs w:val="27"/>
          <w:lang w:eastAsia="en-IN"/>
        </w:rPr>
        <w:t xml:space="preserve">Plotting Box plot for Price </w:t>
      </w:r>
      <w:proofErr w:type="spellStart"/>
      <w:r w:rsidRPr="00A83BD7">
        <w:rPr>
          <w:rFonts w:ascii="Arial" w:eastAsia="Times New Roman" w:hAnsi="Arial" w:cs="Arial"/>
          <w:b/>
          <w:bCs/>
          <w:color w:val="222222"/>
          <w:sz w:val="27"/>
          <w:szCs w:val="27"/>
          <w:lang w:eastAsia="en-IN"/>
        </w:rPr>
        <w:t>vs</w:t>
      </w:r>
      <w:proofErr w:type="spellEnd"/>
      <w:r w:rsidRPr="00A83BD7">
        <w:rPr>
          <w:rFonts w:ascii="Arial" w:eastAsia="Times New Roman" w:hAnsi="Arial" w:cs="Arial"/>
          <w:b/>
          <w:bCs/>
          <w:color w:val="222222"/>
          <w:sz w:val="27"/>
          <w:szCs w:val="27"/>
          <w:lang w:eastAsia="en-IN"/>
        </w:rPr>
        <w:t xml:space="preserve"> Destination</w:t>
      </w:r>
    </w:p>
    <w:p w:rsidR="00A83BD7" w:rsidRPr="00A83BD7" w:rsidRDefault="00A83BD7" w:rsidP="00A83BD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4"/>
          <w:szCs w:val="24"/>
          <w:lang w:eastAsia="en-IN"/>
        </w:rPr>
      </w:pPr>
      <w:proofErr w:type="spellStart"/>
      <w:r w:rsidRPr="00A83BD7">
        <w:rPr>
          <w:rFonts w:ascii="Consolas" w:eastAsia="Times New Roman" w:hAnsi="Consolas" w:cs="Courier New"/>
          <w:color w:val="212529"/>
          <w:sz w:val="24"/>
          <w:szCs w:val="24"/>
          <w:lang w:eastAsia="en-IN"/>
        </w:rPr>
        <w:t>sns.catplot</w:t>
      </w:r>
      <w:proofErr w:type="spellEnd"/>
      <w:r w:rsidRPr="00A83BD7">
        <w:rPr>
          <w:rFonts w:ascii="Consolas" w:eastAsia="Times New Roman" w:hAnsi="Consolas" w:cs="Courier New"/>
          <w:color w:val="212529"/>
          <w:sz w:val="24"/>
          <w:szCs w:val="24"/>
          <w:lang w:eastAsia="en-IN"/>
        </w:rPr>
        <w:t xml:space="preserve">(y = "Price", x = "Destination", data = </w:t>
      </w:r>
      <w:proofErr w:type="spellStart"/>
      <w:r w:rsidRPr="00A83BD7">
        <w:rPr>
          <w:rFonts w:ascii="Consolas" w:eastAsia="Times New Roman" w:hAnsi="Consolas" w:cs="Courier New"/>
          <w:color w:val="212529"/>
          <w:sz w:val="24"/>
          <w:szCs w:val="24"/>
          <w:lang w:eastAsia="en-IN"/>
        </w:rPr>
        <w:t>train_df.sort_</w:t>
      </w:r>
      <w:proofErr w:type="gramStart"/>
      <w:r w:rsidRPr="00A83BD7">
        <w:rPr>
          <w:rFonts w:ascii="Consolas" w:eastAsia="Times New Roman" w:hAnsi="Consolas" w:cs="Courier New"/>
          <w:color w:val="212529"/>
          <w:sz w:val="24"/>
          <w:szCs w:val="24"/>
          <w:lang w:eastAsia="en-IN"/>
        </w:rPr>
        <w:t>values</w:t>
      </w:r>
      <w:proofErr w:type="spellEnd"/>
      <w:r w:rsidRPr="00A83BD7">
        <w:rPr>
          <w:rFonts w:ascii="Consolas" w:eastAsia="Times New Roman" w:hAnsi="Consolas" w:cs="Courier New"/>
          <w:color w:val="212529"/>
          <w:sz w:val="24"/>
          <w:szCs w:val="24"/>
          <w:lang w:eastAsia="en-IN"/>
        </w:rPr>
        <w:t>(</w:t>
      </w:r>
      <w:proofErr w:type="gramEnd"/>
      <w:r w:rsidRPr="00A83BD7">
        <w:rPr>
          <w:rFonts w:ascii="Consolas" w:eastAsia="Times New Roman" w:hAnsi="Consolas" w:cs="Courier New"/>
          <w:color w:val="212529"/>
          <w:sz w:val="24"/>
          <w:szCs w:val="24"/>
          <w:lang w:eastAsia="en-IN"/>
        </w:rPr>
        <w:t>"Price", ascending = False), kind="box", height = 4, aspect = 3)</w:t>
      </w:r>
    </w:p>
    <w:p w:rsidR="00A83BD7" w:rsidRPr="00A83BD7" w:rsidRDefault="00A83BD7" w:rsidP="00A83BD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4"/>
          <w:szCs w:val="24"/>
          <w:lang w:eastAsia="en-IN"/>
        </w:rPr>
      </w:pPr>
      <w:proofErr w:type="spellStart"/>
      <w:proofErr w:type="gramStart"/>
      <w:r w:rsidRPr="00A83BD7">
        <w:rPr>
          <w:rFonts w:ascii="Consolas" w:eastAsia="Times New Roman" w:hAnsi="Consolas" w:cs="Courier New"/>
          <w:color w:val="212529"/>
          <w:sz w:val="24"/>
          <w:szCs w:val="24"/>
          <w:lang w:eastAsia="en-IN"/>
        </w:rPr>
        <w:t>plt.show</w:t>
      </w:r>
      <w:proofErr w:type="spellEnd"/>
      <w:r w:rsidRPr="00A83BD7">
        <w:rPr>
          <w:rFonts w:ascii="Consolas" w:eastAsia="Times New Roman" w:hAnsi="Consolas" w:cs="Courier New"/>
          <w:color w:val="212529"/>
          <w:sz w:val="24"/>
          <w:szCs w:val="24"/>
          <w:lang w:eastAsia="en-IN"/>
        </w:rPr>
        <w:t>()</w:t>
      </w:r>
      <w:proofErr w:type="gramEnd"/>
    </w:p>
    <w:p w:rsidR="00A83BD7" w:rsidRPr="00A83BD7" w:rsidRDefault="00A83BD7" w:rsidP="00A83BD7">
      <w:pPr>
        <w:shd w:val="clear" w:color="auto" w:fill="FFFFFF"/>
        <w:spacing w:after="100" w:afterAutospacing="1" w:line="495" w:lineRule="atLeast"/>
        <w:jc w:val="both"/>
        <w:rPr>
          <w:rFonts w:ascii="Arial" w:eastAsia="Times New Roman" w:hAnsi="Arial" w:cs="Arial"/>
          <w:color w:val="222222"/>
          <w:sz w:val="27"/>
          <w:szCs w:val="27"/>
          <w:lang w:eastAsia="en-IN"/>
        </w:rPr>
      </w:pPr>
      <w:r w:rsidRPr="00A83BD7">
        <w:rPr>
          <w:rFonts w:ascii="Arial" w:eastAsia="Times New Roman" w:hAnsi="Arial" w:cs="Arial"/>
          <w:b/>
          <w:bCs/>
          <w:color w:val="222222"/>
          <w:sz w:val="27"/>
          <w:szCs w:val="27"/>
          <w:lang w:eastAsia="en-IN"/>
        </w:rPr>
        <w:t>Output:</w:t>
      </w:r>
    </w:p>
    <w:p w:rsidR="00A83BD7" w:rsidRPr="00A83BD7" w:rsidRDefault="00A83BD7" w:rsidP="00A83BD7">
      <w:pPr>
        <w:shd w:val="clear" w:color="auto" w:fill="FFFFFF"/>
        <w:spacing w:after="100" w:afterAutospacing="1" w:line="495" w:lineRule="atLeast"/>
        <w:jc w:val="both"/>
        <w:rPr>
          <w:rFonts w:ascii="Arial" w:eastAsia="Times New Roman" w:hAnsi="Arial" w:cs="Arial"/>
          <w:color w:val="222222"/>
          <w:sz w:val="27"/>
          <w:szCs w:val="27"/>
          <w:lang w:eastAsia="en-IN"/>
        </w:rPr>
      </w:pPr>
      <w:r w:rsidRPr="00A83BD7">
        <w:rPr>
          <w:rFonts w:ascii="Arial" w:eastAsia="Times New Roman" w:hAnsi="Arial" w:cs="Arial"/>
          <w:color w:val="222222"/>
          <w:sz w:val="27"/>
          <w:szCs w:val="27"/>
          <w:lang w:eastAsia="en-IN"/>
        </w:rPr>
        <w:t> </w:t>
      </w:r>
    </w:p>
    <w:p w:rsidR="00A83BD7" w:rsidRPr="00A83BD7" w:rsidRDefault="00A83BD7" w:rsidP="00A83BD7">
      <w:pPr>
        <w:shd w:val="clear" w:color="auto" w:fill="FFFFFF"/>
        <w:spacing w:after="0" w:line="240" w:lineRule="auto"/>
        <w:rPr>
          <w:rFonts w:ascii="Arial" w:eastAsia="Times New Roman" w:hAnsi="Arial" w:cs="Arial"/>
          <w:color w:val="222222"/>
          <w:sz w:val="27"/>
          <w:szCs w:val="27"/>
          <w:lang w:eastAsia="en-IN"/>
        </w:rPr>
      </w:pPr>
      <w:r>
        <w:rPr>
          <w:rFonts w:ascii="Arial" w:eastAsia="Times New Roman" w:hAnsi="Arial" w:cs="Arial"/>
          <w:noProof/>
          <w:color w:val="222222"/>
          <w:sz w:val="27"/>
          <w:szCs w:val="27"/>
          <w:lang w:eastAsia="en-IN"/>
        </w:rPr>
        <w:drawing>
          <wp:inline distT="0" distB="0" distL="0" distR="0">
            <wp:extent cx="5878286" cy="1959429"/>
            <wp:effectExtent l="0" t="0" r="0" b="3175"/>
            <wp:docPr id="20" name="Picture 20" descr="Prediction Using Machine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Prediction Using Machine Learni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873399" cy="1957800"/>
                    </a:xfrm>
                    <a:prstGeom prst="rect">
                      <a:avLst/>
                    </a:prstGeom>
                    <a:noFill/>
                    <a:ln>
                      <a:noFill/>
                    </a:ln>
                  </pic:spPr>
                </pic:pic>
              </a:graphicData>
            </a:graphic>
          </wp:inline>
        </w:drawing>
      </w:r>
    </w:p>
    <w:p w:rsidR="00A83BD7" w:rsidRDefault="00A83BD7" w:rsidP="00A83BD7">
      <w:pPr>
        <w:pStyle w:val="Heading3"/>
        <w:shd w:val="clear" w:color="auto" w:fill="FFFFFF"/>
        <w:spacing w:before="0"/>
        <w:rPr>
          <w:rFonts w:ascii="Arial" w:hAnsi="Arial" w:cs="Arial"/>
          <w:b w:val="0"/>
          <w:bCs w:val="0"/>
          <w:color w:val="222222"/>
          <w:sz w:val="36"/>
          <w:szCs w:val="36"/>
        </w:rPr>
      </w:pPr>
      <w:r>
        <w:rPr>
          <w:rFonts w:ascii="Arial" w:hAnsi="Arial" w:cs="Arial"/>
          <w:b w:val="0"/>
          <w:bCs w:val="0"/>
          <w:color w:val="222222"/>
          <w:sz w:val="36"/>
          <w:szCs w:val="36"/>
        </w:rPr>
        <w:lastRenderedPageBreak/>
        <w:t>Feature Engineering</w:t>
      </w:r>
    </w:p>
    <w:p w:rsidR="00A83BD7" w:rsidRDefault="00A83BD7" w:rsidP="00A83BD7">
      <w:pPr>
        <w:shd w:val="clear" w:color="auto" w:fill="FFFFFF"/>
        <w:spacing w:after="100" w:afterAutospacing="1" w:line="495" w:lineRule="atLeast"/>
        <w:jc w:val="both"/>
        <w:rPr>
          <w:rFonts w:ascii="Arial" w:hAnsi="Arial" w:cs="Arial"/>
          <w:color w:val="222222"/>
          <w:sz w:val="27"/>
          <w:szCs w:val="27"/>
        </w:rPr>
      </w:pPr>
      <w:r>
        <w:rPr>
          <w:rFonts w:ascii="Arial" w:hAnsi="Arial" w:cs="Arial"/>
          <w:b/>
          <w:bCs/>
          <w:color w:val="222222"/>
          <w:sz w:val="27"/>
          <w:szCs w:val="27"/>
        </w:rPr>
        <w:t>Let’s see our processed data first</w:t>
      </w:r>
    </w:p>
    <w:p w:rsidR="00A83BD7" w:rsidRDefault="00A83BD7" w:rsidP="00A83BD7">
      <w:pPr>
        <w:pStyle w:val="HTMLPreformatted"/>
        <w:shd w:val="clear" w:color="auto" w:fill="FFFFFF"/>
        <w:rPr>
          <w:rFonts w:ascii="Consolas" w:hAnsi="Consolas"/>
          <w:color w:val="212529"/>
          <w:sz w:val="24"/>
          <w:szCs w:val="24"/>
        </w:rPr>
      </w:pPr>
      <w:proofErr w:type="spellStart"/>
      <w:r>
        <w:rPr>
          <w:rFonts w:ascii="Consolas" w:hAnsi="Consolas"/>
          <w:color w:val="212529"/>
          <w:sz w:val="24"/>
          <w:szCs w:val="24"/>
        </w:rPr>
        <w:t>train_</w:t>
      </w:r>
      <w:proofErr w:type="gramStart"/>
      <w:r>
        <w:rPr>
          <w:rFonts w:ascii="Consolas" w:hAnsi="Consolas"/>
          <w:color w:val="212529"/>
          <w:sz w:val="24"/>
          <w:szCs w:val="24"/>
        </w:rPr>
        <w:t>df.head</w:t>
      </w:r>
      <w:proofErr w:type="spellEnd"/>
      <w:r>
        <w:rPr>
          <w:rFonts w:ascii="Consolas" w:hAnsi="Consolas"/>
          <w:color w:val="212529"/>
          <w:sz w:val="24"/>
          <w:szCs w:val="24"/>
        </w:rPr>
        <w:t>()</w:t>
      </w:r>
      <w:proofErr w:type="gramEnd"/>
    </w:p>
    <w:p w:rsidR="00A83BD7" w:rsidRDefault="00A83BD7" w:rsidP="00A83BD7">
      <w:pPr>
        <w:pStyle w:val="NormalWeb"/>
        <w:shd w:val="clear" w:color="auto" w:fill="FFFFFF"/>
        <w:spacing w:before="0" w:beforeAutospacing="0" w:line="495" w:lineRule="atLeast"/>
        <w:jc w:val="both"/>
        <w:rPr>
          <w:rFonts w:ascii="Arial" w:hAnsi="Arial" w:cs="Arial"/>
          <w:color w:val="222222"/>
          <w:sz w:val="27"/>
          <w:szCs w:val="27"/>
        </w:rPr>
      </w:pPr>
      <w:r>
        <w:rPr>
          <w:rFonts w:ascii="Arial" w:hAnsi="Arial" w:cs="Arial"/>
          <w:b/>
          <w:bCs/>
          <w:color w:val="222222"/>
          <w:sz w:val="27"/>
          <w:szCs w:val="27"/>
        </w:rPr>
        <w:t>Output:</w:t>
      </w:r>
    </w:p>
    <w:p w:rsidR="00A83BD7" w:rsidRDefault="00A83BD7" w:rsidP="00A83BD7">
      <w:pPr>
        <w:pStyle w:val="NormalWeb"/>
        <w:shd w:val="clear" w:color="auto" w:fill="FFFFFF"/>
        <w:spacing w:before="0" w:beforeAutospacing="0" w:line="495" w:lineRule="atLeast"/>
        <w:jc w:val="both"/>
        <w:rPr>
          <w:rFonts w:ascii="Arial" w:hAnsi="Arial" w:cs="Arial"/>
          <w:color w:val="222222"/>
          <w:sz w:val="27"/>
          <w:szCs w:val="27"/>
        </w:rPr>
      </w:pPr>
      <w:r>
        <w:rPr>
          <w:rFonts w:ascii="Arial" w:hAnsi="Arial" w:cs="Arial"/>
          <w:color w:val="222222"/>
          <w:sz w:val="27"/>
          <w:szCs w:val="27"/>
        </w:rPr>
        <w:t> </w:t>
      </w:r>
    </w:p>
    <w:p w:rsidR="00A83BD7" w:rsidRDefault="00A83BD7" w:rsidP="00A83BD7">
      <w:pPr>
        <w:shd w:val="clear" w:color="auto" w:fill="FFFFFF"/>
        <w:rPr>
          <w:rFonts w:ascii="Arial" w:hAnsi="Arial" w:cs="Arial"/>
          <w:color w:val="222222"/>
          <w:sz w:val="27"/>
          <w:szCs w:val="27"/>
        </w:rPr>
      </w:pPr>
      <w:r>
        <w:rPr>
          <w:rFonts w:ascii="Arial" w:hAnsi="Arial" w:cs="Arial"/>
          <w:noProof/>
          <w:color w:val="222222"/>
          <w:sz w:val="27"/>
          <w:szCs w:val="27"/>
          <w:lang w:eastAsia="en-IN"/>
        </w:rPr>
        <w:drawing>
          <wp:inline distT="0" distB="0" distL="0" distR="0">
            <wp:extent cx="5921829" cy="2111828"/>
            <wp:effectExtent l="0" t="0" r="3175" b="3175"/>
            <wp:docPr id="21" name="Picture 21" descr="Feature Engineeri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Feature Engineering "/>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7268" cy="2120900"/>
                    </a:xfrm>
                    <a:prstGeom prst="rect">
                      <a:avLst/>
                    </a:prstGeom>
                    <a:noFill/>
                    <a:ln>
                      <a:noFill/>
                    </a:ln>
                  </pic:spPr>
                </pic:pic>
              </a:graphicData>
            </a:graphic>
          </wp:inline>
        </w:drawing>
      </w:r>
    </w:p>
    <w:p w:rsidR="00A83BD7" w:rsidRDefault="00A83BD7" w:rsidP="00A83BD7">
      <w:pPr>
        <w:shd w:val="clear" w:color="auto" w:fill="FFFFFF"/>
        <w:spacing w:after="100" w:afterAutospacing="1" w:line="495" w:lineRule="atLeast"/>
        <w:jc w:val="both"/>
        <w:rPr>
          <w:rFonts w:ascii="Arial" w:hAnsi="Arial" w:cs="Arial"/>
          <w:color w:val="222222"/>
          <w:sz w:val="27"/>
          <w:szCs w:val="27"/>
        </w:rPr>
      </w:pPr>
      <w:r>
        <w:rPr>
          <w:rFonts w:ascii="Arial" w:hAnsi="Arial" w:cs="Arial"/>
          <w:b/>
          <w:bCs/>
          <w:color w:val="222222"/>
          <w:sz w:val="27"/>
          <w:szCs w:val="27"/>
        </w:rPr>
        <w:t>Here first we are dividing the features and labels and then converting the hours in minutes.</w:t>
      </w:r>
    </w:p>
    <w:p w:rsidR="00A83BD7" w:rsidRDefault="00A83BD7" w:rsidP="00A83BD7">
      <w:pPr>
        <w:pStyle w:val="HTMLPreformatted"/>
        <w:shd w:val="clear" w:color="auto" w:fill="FFFFFF"/>
        <w:rPr>
          <w:rFonts w:ascii="Consolas" w:hAnsi="Consolas"/>
          <w:color w:val="212529"/>
          <w:sz w:val="24"/>
          <w:szCs w:val="24"/>
        </w:rPr>
      </w:pPr>
      <w:proofErr w:type="spellStart"/>
      <w:r>
        <w:rPr>
          <w:rFonts w:ascii="Consolas" w:hAnsi="Consolas"/>
          <w:color w:val="212529"/>
          <w:sz w:val="24"/>
          <w:szCs w:val="24"/>
        </w:rPr>
        <w:t>train_</w:t>
      </w:r>
      <w:proofErr w:type="gramStart"/>
      <w:r>
        <w:rPr>
          <w:rFonts w:ascii="Consolas" w:hAnsi="Consolas"/>
          <w:color w:val="212529"/>
          <w:sz w:val="24"/>
          <w:szCs w:val="24"/>
        </w:rPr>
        <w:t>df</w:t>
      </w:r>
      <w:proofErr w:type="spellEnd"/>
      <w:r>
        <w:rPr>
          <w:rFonts w:ascii="Consolas" w:hAnsi="Consolas"/>
          <w:color w:val="212529"/>
          <w:sz w:val="24"/>
          <w:szCs w:val="24"/>
        </w:rPr>
        <w:t>[</w:t>
      </w:r>
      <w:proofErr w:type="gramEnd"/>
      <w:r>
        <w:rPr>
          <w:rFonts w:ascii="Consolas" w:hAnsi="Consolas"/>
          <w:color w:val="212529"/>
          <w:sz w:val="24"/>
          <w:szCs w:val="24"/>
        </w:rPr>
        <w:t xml:space="preserve">'Duration'] = </w:t>
      </w:r>
      <w:proofErr w:type="spellStart"/>
      <w:r>
        <w:rPr>
          <w:rFonts w:ascii="Consolas" w:hAnsi="Consolas"/>
          <w:color w:val="212529"/>
          <w:sz w:val="24"/>
          <w:szCs w:val="24"/>
        </w:rPr>
        <w:t>train_df</w:t>
      </w:r>
      <w:proofErr w:type="spellEnd"/>
      <w:r>
        <w:rPr>
          <w:rFonts w:ascii="Consolas" w:hAnsi="Consolas"/>
          <w:color w:val="212529"/>
          <w:sz w:val="24"/>
          <w:szCs w:val="24"/>
        </w:rPr>
        <w:t>['Duration'].</w:t>
      </w:r>
      <w:proofErr w:type="spellStart"/>
      <w:r>
        <w:rPr>
          <w:rFonts w:ascii="Consolas" w:hAnsi="Consolas"/>
          <w:color w:val="212529"/>
          <w:sz w:val="24"/>
          <w:szCs w:val="24"/>
        </w:rPr>
        <w:t>str.replace</w:t>
      </w:r>
      <w:proofErr w:type="spellEnd"/>
      <w:r>
        <w:rPr>
          <w:rFonts w:ascii="Consolas" w:hAnsi="Consolas"/>
          <w:color w:val="212529"/>
          <w:sz w:val="24"/>
          <w:szCs w:val="24"/>
        </w:rPr>
        <w:t>("h", '*60').</w:t>
      </w:r>
      <w:proofErr w:type="spellStart"/>
      <w:r>
        <w:rPr>
          <w:rFonts w:ascii="Consolas" w:hAnsi="Consolas"/>
          <w:color w:val="212529"/>
          <w:sz w:val="24"/>
          <w:szCs w:val="24"/>
        </w:rPr>
        <w:t>str.replace</w:t>
      </w:r>
      <w:proofErr w:type="spellEnd"/>
      <w:r>
        <w:rPr>
          <w:rFonts w:ascii="Consolas" w:hAnsi="Consolas"/>
          <w:color w:val="212529"/>
          <w:sz w:val="24"/>
          <w:szCs w:val="24"/>
        </w:rPr>
        <w:t>(' ','+').</w:t>
      </w:r>
      <w:proofErr w:type="spellStart"/>
      <w:r>
        <w:rPr>
          <w:rFonts w:ascii="Consolas" w:hAnsi="Consolas"/>
          <w:color w:val="212529"/>
          <w:sz w:val="24"/>
          <w:szCs w:val="24"/>
        </w:rPr>
        <w:t>str.replace</w:t>
      </w:r>
      <w:proofErr w:type="spellEnd"/>
      <w:r>
        <w:rPr>
          <w:rFonts w:ascii="Consolas" w:hAnsi="Consolas"/>
          <w:color w:val="212529"/>
          <w:sz w:val="24"/>
          <w:szCs w:val="24"/>
        </w:rPr>
        <w:t>('m','*1').apply(</w:t>
      </w:r>
      <w:proofErr w:type="spellStart"/>
      <w:r>
        <w:rPr>
          <w:rFonts w:ascii="Consolas" w:hAnsi="Consolas"/>
          <w:color w:val="212529"/>
          <w:sz w:val="24"/>
          <w:szCs w:val="24"/>
        </w:rPr>
        <w:t>eval</w:t>
      </w:r>
      <w:proofErr w:type="spellEnd"/>
      <w:r>
        <w:rPr>
          <w:rFonts w:ascii="Consolas" w:hAnsi="Consolas"/>
          <w:color w:val="212529"/>
          <w:sz w:val="24"/>
          <w:szCs w:val="24"/>
        </w:rPr>
        <w:t>)</w:t>
      </w:r>
    </w:p>
    <w:p w:rsidR="00A83BD7" w:rsidRDefault="00A83BD7" w:rsidP="00A83BD7">
      <w:pPr>
        <w:pStyle w:val="HTMLPreformatted"/>
        <w:shd w:val="clear" w:color="auto" w:fill="FFFFFF"/>
        <w:rPr>
          <w:rFonts w:ascii="Consolas" w:hAnsi="Consolas"/>
          <w:color w:val="212529"/>
          <w:sz w:val="24"/>
          <w:szCs w:val="24"/>
        </w:rPr>
      </w:pPr>
      <w:proofErr w:type="spellStart"/>
      <w:r>
        <w:rPr>
          <w:rFonts w:ascii="Consolas" w:hAnsi="Consolas"/>
          <w:color w:val="212529"/>
          <w:sz w:val="24"/>
          <w:szCs w:val="24"/>
        </w:rPr>
        <w:t>test_</w:t>
      </w:r>
      <w:proofErr w:type="gramStart"/>
      <w:r>
        <w:rPr>
          <w:rFonts w:ascii="Consolas" w:hAnsi="Consolas"/>
          <w:color w:val="212529"/>
          <w:sz w:val="24"/>
          <w:szCs w:val="24"/>
        </w:rPr>
        <w:t>df</w:t>
      </w:r>
      <w:proofErr w:type="spellEnd"/>
      <w:r>
        <w:rPr>
          <w:rFonts w:ascii="Consolas" w:hAnsi="Consolas"/>
          <w:color w:val="212529"/>
          <w:sz w:val="24"/>
          <w:szCs w:val="24"/>
        </w:rPr>
        <w:t>[</w:t>
      </w:r>
      <w:proofErr w:type="gramEnd"/>
      <w:r>
        <w:rPr>
          <w:rFonts w:ascii="Consolas" w:hAnsi="Consolas"/>
          <w:color w:val="212529"/>
          <w:sz w:val="24"/>
          <w:szCs w:val="24"/>
        </w:rPr>
        <w:t xml:space="preserve">'Duration'] = </w:t>
      </w:r>
      <w:proofErr w:type="spellStart"/>
      <w:r>
        <w:rPr>
          <w:rFonts w:ascii="Consolas" w:hAnsi="Consolas"/>
          <w:color w:val="212529"/>
          <w:sz w:val="24"/>
          <w:szCs w:val="24"/>
        </w:rPr>
        <w:t>test_df</w:t>
      </w:r>
      <w:proofErr w:type="spellEnd"/>
      <w:r>
        <w:rPr>
          <w:rFonts w:ascii="Consolas" w:hAnsi="Consolas"/>
          <w:color w:val="212529"/>
          <w:sz w:val="24"/>
          <w:szCs w:val="24"/>
        </w:rPr>
        <w:t>['Duration'].</w:t>
      </w:r>
      <w:proofErr w:type="spellStart"/>
      <w:r>
        <w:rPr>
          <w:rFonts w:ascii="Consolas" w:hAnsi="Consolas"/>
          <w:color w:val="212529"/>
          <w:sz w:val="24"/>
          <w:szCs w:val="24"/>
        </w:rPr>
        <w:t>str.replace</w:t>
      </w:r>
      <w:proofErr w:type="spellEnd"/>
      <w:r>
        <w:rPr>
          <w:rFonts w:ascii="Consolas" w:hAnsi="Consolas"/>
          <w:color w:val="212529"/>
          <w:sz w:val="24"/>
          <w:szCs w:val="24"/>
        </w:rPr>
        <w:t>("h", '*60').</w:t>
      </w:r>
      <w:proofErr w:type="spellStart"/>
      <w:r>
        <w:rPr>
          <w:rFonts w:ascii="Consolas" w:hAnsi="Consolas"/>
          <w:color w:val="212529"/>
          <w:sz w:val="24"/>
          <w:szCs w:val="24"/>
        </w:rPr>
        <w:t>str.replace</w:t>
      </w:r>
      <w:proofErr w:type="spellEnd"/>
      <w:r>
        <w:rPr>
          <w:rFonts w:ascii="Consolas" w:hAnsi="Consolas"/>
          <w:color w:val="212529"/>
          <w:sz w:val="24"/>
          <w:szCs w:val="24"/>
        </w:rPr>
        <w:t>(' ','+').</w:t>
      </w:r>
      <w:proofErr w:type="spellStart"/>
      <w:r>
        <w:rPr>
          <w:rFonts w:ascii="Consolas" w:hAnsi="Consolas"/>
          <w:color w:val="212529"/>
          <w:sz w:val="24"/>
          <w:szCs w:val="24"/>
        </w:rPr>
        <w:t>str.replace</w:t>
      </w:r>
      <w:proofErr w:type="spellEnd"/>
      <w:r>
        <w:rPr>
          <w:rFonts w:ascii="Consolas" w:hAnsi="Consolas"/>
          <w:color w:val="212529"/>
          <w:sz w:val="24"/>
          <w:szCs w:val="24"/>
        </w:rPr>
        <w:t>('m','*1').apply(</w:t>
      </w:r>
      <w:proofErr w:type="spellStart"/>
      <w:r>
        <w:rPr>
          <w:rFonts w:ascii="Consolas" w:hAnsi="Consolas"/>
          <w:color w:val="212529"/>
          <w:sz w:val="24"/>
          <w:szCs w:val="24"/>
        </w:rPr>
        <w:t>eval</w:t>
      </w:r>
      <w:proofErr w:type="spellEnd"/>
      <w:r>
        <w:rPr>
          <w:rFonts w:ascii="Consolas" w:hAnsi="Consolas"/>
          <w:color w:val="212529"/>
          <w:sz w:val="24"/>
          <w:szCs w:val="24"/>
        </w:rPr>
        <w:t>)</w:t>
      </w:r>
    </w:p>
    <w:p w:rsidR="00A83BD7" w:rsidRDefault="00A83BD7" w:rsidP="00A83BD7">
      <w:pPr>
        <w:pStyle w:val="NormalWeb"/>
        <w:shd w:val="clear" w:color="auto" w:fill="FFFFFF"/>
        <w:spacing w:before="0" w:beforeAutospacing="0" w:line="495" w:lineRule="atLeast"/>
        <w:jc w:val="both"/>
        <w:rPr>
          <w:rFonts w:ascii="Arial" w:hAnsi="Arial" w:cs="Arial"/>
          <w:color w:val="222222"/>
          <w:sz w:val="27"/>
          <w:szCs w:val="27"/>
        </w:rPr>
      </w:pPr>
      <w:proofErr w:type="spellStart"/>
      <w:r>
        <w:rPr>
          <w:rFonts w:ascii="Arial" w:hAnsi="Arial" w:cs="Arial"/>
          <w:b/>
          <w:bCs/>
          <w:color w:val="222222"/>
          <w:sz w:val="27"/>
          <w:szCs w:val="27"/>
        </w:rPr>
        <w:t>Date_of_Journey</w:t>
      </w:r>
      <w:proofErr w:type="spellEnd"/>
      <w:r>
        <w:rPr>
          <w:rFonts w:ascii="Arial" w:hAnsi="Arial" w:cs="Arial"/>
          <w:b/>
          <w:bCs/>
          <w:color w:val="222222"/>
          <w:sz w:val="27"/>
          <w:szCs w:val="27"/>
        </w:rPr>
        <w:t>:</w:t>
      </w:r>
      <w:r>
        <w:rPr>
          <w:rFonts w:ascii="Arial" w:hAnsi="Arial" w:cs="Arial"/>
          <w:color w:val="222222"/>
          <w:sz w:val="27"/>
          <w:szCs w:val="27"/>
        </w:rPr>
        <w:t xml:space="preserve"> Here we are organizing the format of the date of journey in our dataset for better </w:t>
      </w:r>
      <w:proofErr w:type="spellStart"/>
      <w:r>
        <w:rPr>
          <w:rFonts w:ascii="Arial" w:hAnsi="Arial" w:cs="Arial"/>
          <w:color w:val="222222"/>
          <w:sz w:val="27"/>
          <w:szCs w:val="27"/>
        </w:rPr>
        <w:t>preprocessing</w:t>
      </w:r>
      <w:proofErr w:type="spellEnd"/>
      <w:r>
        <w:rPr>
          <w:rFonts w:ascii="Arial" w:hAnsi="Arial" w:cs="Arial"/>
          <w:color w:val="222222"/>
          <w:sz w:val="27"/>
          <w:szCs w:val="27"/>
        </w:rPr>
        <w:t xml:space="preserve"> in the model stage.</w:t>
      </w:r>
    </w:p>
    <w:p w:rsidR="00A83BD7" w:rsidRDefault="00A83BD7" w:rsidP="00A83BD7">
      <w:pPr>
        <w:pStyle w:val="HTMLPreformatted"/>
        <w:shd w:val="clear" w:color="auto" w:fill="FFFFFF"/>
        <w:rPr>
          <w:rFonts w:ascii="Consolas" w:hAnsi="Consolas"/>
          <w:color w:val="212529"/>
          <w:sz w:val="24"/>
          <w:szCs w:val="24"/>
        </w:rPr>
      </w:pPr>
      <w:proofErr w:type="spellStart"/>
      <w:r>
        <w:rPr>
          <w:rFonts w:ascii="Consolas" w:hAnsi="Consolas"/>
          <w:color w:val="212529"/>
          <w:sz w:val="24"/>
          <w:szCs w:val="24"/>
        </w:rPr>
        <w:t>train_</w:t>
      </w:r>
      <w:proofErr w:type="gramStart"/>
      <w:r>
        <w:rPr>
          <w:rFonts w:ascii="Consolas" w:hAnsi="Consolas"/>
          <w:color w:val="212529"/>
          <w:sz w:val="24"/>
          <w:szCs w:val="24"/>
        </w:rPr>
        <w:t>df</w:t>
      </w:r>
      <w:proofErr w:type="spellEnd"/>
      <w:r>
        <w:rPr>
          <w:rFonts w:ascii="Consolas" w:hAnsi="Consolas"/>
          <w:color w:val="212529"/>
          <w:sz w:val="24"/>
          <w:szCs w:val="24"/>
        </w:rPr>
        <w:t>[</w:t>
      </w:r>
      <w:proofErr w:type="gramEnd"/>
      <w:r>
        <w:rPr>
          <w:rFonts w:ascii="Consolas" w:hAnsi="Consolas"/>
          <w:color w:val="212529"/>
          <w:sz w:val="24"/>
          <w:szCs w:val="24"/>
        </w:rPr>
        <w:t>"</w:t>
      </w:r>
      <w:proofErr w:type="spellStart"/>
      <w:r>
        <w:rPr>
          <w:rFonts w:ascii="Consolas" w:hAnsi="Consolas"/>
          <w:color w:val="212529"/>
          <w:sz w:val="24"/>
          <w:szCs w:val="24"/>
        </w:rPr>
        <w:t>Journey_day</w:t>
      </w:r>
      <w:proofErr w:type="spellEnd"/>
      <w:r>
        <w:rPr>
          <w:rFonts w:ascii="Consolas" w:hAnsi="Consolas"/>
          <w:color w:val="212529"/>
          <w:sz w:val="24"/>
          <w:szCs w:val="24"/>
        </w:rPr>
        <w:t xml:space="preserve">"] = </w:t>
      </w:r>
      <w:proofErr w:type="spellStart"/>
      <w:r>
        <w:rPr>
          <w:rFonts w:ascii="Consolas" w:hAnsi="Consolas"/>
          <w:color w:val="212529"/>
          <w:sz w:val="24"/>
          <w:szCs w:val="24"/>
        </w:rPr>
        <w:t>train_df</w:t>
      </w:r>
      <w:proofErr w:type="spellEnd"/>
      <w:r>
        <w:rPr>
          <w:rFonts w:ascii="Consolas" w:hAnsi="Consolas"/>
          <w:color w:val="212529"/>
          <w:sz w:val="24"/>
          <w:szCs w:val="24"/>
        </w:rPr>
        <w:t>['</w:t>
      </w:r>
      <w:proofErr w:type="spellStart"/>
      <w:r>
        <w:rPr>
          <w:rFonts w:ascii="Consolas" w:hAnsi="Consolas"/>
          <w:color w:val="212529"/>
          <w:sz w:val="24"/>
          <w:szCs w:val="24"/>
        </w:rPr>
        <w:t>Date_of_Journey</w:t>
      </w:r>
      <w:proofErr w:type="spellEnd"/>
      <w:r>
        <w:rPr>
          <w:rFonts w:ascii="Consolas" w:hAnsi="Consolas"/>
          <w:color w:val="212529"/>
          <w:sz w:val="24"/>
          <w:szCs w:val="24"/>
        </w:rPr>
        <w:t>'].</w:t>
      </w:r>
      <w:proofErr w:type="spellStart"/>
      <w:r>
        <w:rPr>
          <w:rFonts w:ascii="Consolas" w:hAnsi="Consolas"/>
          <w:color w:val="212529"/>
          <w:sz w:val="24"/>
          <w:szCs w:val="24"/>
        </w:rPr>
        <w:t>str.split</w:t>
      </w:r>
      <w:proofErr w:type="spellEnd"/>
      <w:r>
        <w:rPr>
          <w:rFonts w:ascii="Consolas" w:hAnsi="Consolas"/>
          <w:color w:val="212529"/>
          <w:sz w:val="24"/>
          <w:szCs w:val="24"/>
        </w:rPr>
        <w:t>('/').</w:t>
      </w:r>
      <w:proofErr w:type="spellStart"/>
      <w:r>
        <w:rPr>
          <w:rFonts w:ascii="Consolas" w:hAnsi="Consolas"/>
          <w:color w:val="212529"/>
          <w:sz w:val="24"/>
          <w:szCs w:val="24"/>
        </w:rPr>
        <w:t>str</w:t>
      </w:r>
      <w:proofErr w:type="spellEnd"/>
      <w:r>
        <w:rPr>
          <w:rFonts w:ascii="Consolas" w:hAnsi="Consolas"/>
          <w:color w:val="212529"/>
          <w:sz w:val="24"/>
          <w:szCs w:val="24"/>
        </w:rPr>
        <w:t>[0].</w:t>
      </w:r>
      <w:proofErr w:type="spellStart"/>
      <w:r>
        <w:rPr>
          <w:rFonts w:ascii="Consolas" w:hAnsi="Consolas"/>
          <w:color w:val="212529"/>
          <w:sz w:val="24"/>
          <w:szCs w:val="24"/>
        </w:rPr>
        <w:t>astype</w:t>
      </w:r>
      <w:proofErr w:type="spellEnd"/>
      <w:r>
        <w:rPr>
          <w:rFonts w:ascii="Consolas" w:hAnsi="Consolas"/>
          <w:color w:val="212529"/>
          <w:sz w:val="24"/>
          <w:szCs w:val="24"/>
        </w:rPr>
        <w:t>(</w:t>
      </w:r>
      <w:proofErr w:type="spellStart"/>
      <w:r>
        <w:rPr>
          <w:rFonts w:ascii="Consolas" w:hAnsi="Consolas"/>
          <w:color w:val="212529"/>
          <w:sz w:val="24"/>
          <w:szCs w:val="24"/>
        </w:rPr>
        <w:t>int</w:t>
      </w:r>
      <w:proofErr w:type="spellEnd"/>
      <w:r>
        <w:rPr>
          <w:rFonts w:ascii="Consolas" w:hAnsi="Consolas"/>
          <w:color w:val="212529"/>
          <w:sz w:val="24"/>
          <w:szCs w:val="24"/>
        </w:rPr>
        <w:t>)</w:t>
      </w:r>
    </w:p>
    <w:p w:rsidR="00A83BD7" w:rsidRDefault="00A83BD7" w:rsidP="00A83BD7">
      <w:pPr>
        <w:pStyle w:val="HTMLPreformatted"/>
        <w:shd w:val="clear" w:color="auto" w:fill="FFFFFF"/>
        <w:rPr>
          <w:rFonts w:ascii="Consolas" w:hAnsi="Consolas"/>
          <w:color w:val="212529"/>
          <w:sz w:val="24"/>
          <w:szCs w:val="24"/>
        </w:rPr>
      </w:pPr>
      <w:proofErr w:type="spellStart"/>
      <w:r>
        <w:rPr>
          <w:rFonts w:ascii="Consolas" w:hAnsi="Consolas"/>
          <w:color w:val="212529"/>
          <w:sz w:val="24"/>
          <w:szCs w:val="24"/>
        </w:rPr>
        <w:t>train_</w:t>
      </w:r>
      <w:proofErr w:type="gramStart"/>
      <w:r>
        <w:rPr>
          <w:rFonts w:ascii="Consolas" w:hAnsi="Consolas"/>
          <w:color w:val="212529"/>
          <w:sz w:val="24"/>
          <w:szCs w:val="24"/>
        </w:rPr>
        <w:t>df</w:t>
      </w:r>
      <w:proofErr w:type="spellEnd"/>
      <w:r>
        <w:rPr>
          <w:rFonts w:ascii="Consolas" w:hAnsi="Consolas"/>
          <w:color w:val="212529"/>
          <w:sz w:val="24"/>
          <w:szCs w:val="24"/>
        </w:rPr>
        <w:t>[</w:t>
      </w:r>
      <w:proofErr w:type="gramEnd"/>
      <w:r>
        <w:rPr>
          <w:rFonts w:ascii="Consolas" w:hAnsi="Consolas"/>
          <w:color w:val="212529"/>
          <w:sz w:val="24"/>
          <w:szCs w:val="24"/>
        </w:rPr>
        <w:t>"</w:t>
      </w:r>
      <w:proofErr w:type="spellStart"/>
      <w:r>
        <w:rPr>
          <w:rFonts w:ascii="Consolas" w:hAnsi="Consolas"/>
          <w:color w:val="212529"/>
          <w:sz w:val="24"/>
          <w:szCs w:val="24"/>
        </w:rPr>
        <w:t>Journey_month</w:t>
      </w:r>
      <w:proofErr w:type="spellEnd"/>
      <w:r>
        <w:rPr>
          <w:rFonts w:ascii="Consolas" w:hAnsi="Consolas"/>
          <w:color w:val="212529"/>
          <w:sz w:val="24"/>
          <w:szCs w:val="24"/>
        </w:rPr>
        <w:t xml:space="preserve">"] = </w:t>
      </w:r>
      <w:proofErr w:type="spellStart"/>
      <w:r>
        <w:rPr>
          <w:rFonts w:ascii="Consolas" w:hAnsi="Consolas"/>
          <w:color w:val="212529"/>
          <w:sz w:val="24"/>
          <w:szCs w:val="24"/>
        </w:rPr>
        <w:t>train_df</w:t>
      </w:r>
      <w:proofErr w:type="spellEnd"/>
      <w:r>
        <w:rPr>
          <w:rFonts w:ascii="Consolas" w:hAnsi="Consolas"/>
          <w:color w:val="212529"/>
          <w:sz w:val="24"/>
          <w:szCs w:val="24"/>
        </w:rPr>
        <w:t>['</w:t>
      </w:r>
      <w:proofErr w:type="spellStart"/>
      <w:r>
        <w:rPr>
          <w:rFonts w:ascii="Consolas" w:hAnsi="Consolas"/>
          <w:color w:val="212529"/>
          <w:sz w:val="24"/>
          <w:szCs w:val="24"/>
        </w:rPr>
        <w:t>Date_of_Journey</w:t>
      </w:r>
      <w:proofErr w:type="spellEnd"/>
      <w:r>
        <w:rPr>
          <w:rFonts w:ascii="Consolas" w:hAnsi="Consolas"/>
          <w:color w:val="212529"/>
          <w:sz w:val="24"/>
          <w:szCs w:val="24"/>
        </w:rPr>
        <w:t>'].</w:t>
      </w:r>
      <w:proofErr w:type="spellStart"/>
      <w:r>
        <w:rPr>
          <w:rFonts w:ascii="Consolas" w:hAnsi="Consolas"/>
          <w:color w:val="212529"/>
          <w:sz w:val="24"/>
          <w:szCs w:val="24"/>
        </w:rPr>
        <w:t>str.split</w:t>
      </w:r>
      <w:proofErr w:type="spellEnd"/>
      <w:r>
        <w:rPr>
          <w:rFonts w:ascii="Consolas" w:hAnsi="Consolas"/>
          <w:color w:val="212529"/>
          <w:sz w:val="24"/>
          <w:szCs w:val="24"/>
        </w:rPr>
        <w:t>('/').</w:t>
      </w:r>
      <w:proofErr w:type="spellStart"/>
      <w:r>
        <w:rPr>
          <w:rFonts w:ascii="Consolas" w:hAnsi="Consolas"/>
          <w:color w:val="212529"/>
          <w:sz w:val="24"/>
          <w:szCs w:val="24"/>
        </w:rPr>
        <w:t>str</w:t>
      </w:r>
      <w:proofErr w:type="spellEnd"/>
      <w:r>
        <w:rPr>
          <w:rFonts w:ascii="Consolas" w:hAnsi="Consolas"/>
          <w:color w:val="212529"/>
          <w:sz w:val="24"/>
          <w:szCs w:val="24"/>
        </w:rPr>
        <w:t>[1].</w:t>
      </w:r>
      <w:proofErr w:type="spellStart"/>
      <w:r>
        <w:rPr>
          <w:rFonts w:ascii="Consolas" w:hAnsi="Consolas"/>
          <w:color w:val="212529"/>
          <w:sz w:val="24"/>
          <w:szCs w:val="24"/>
        </w:rPr>
        <w:t>astype</w:t>
      </w:r>
      <w:proofErr w:type="spellEnd"/>
      <w:r>
        <w:rPr>
          <w:rFonts w:ascii="Consolas" w:hAnsi="Consolas"/>
          <w:color w:val="212529"/>
          <w:sz w:val="24"/>
          <w:szCs w:val="24"/>
        </w:rPr>
        <w:t>(</w:t>
      </w:r>
      <w:proofErr w:type="spellStart"/>
      <w:r>
        <w:rPr>
          <w:rFonts w:ascii="Consolas" w:hAnsi="Consolas"/>
          <w:color w:val="212529"/>
          <w:sz w:val="24"/>
          <w:szCs w:val="24"/>
        </w:rPr>
        <w:t>int</w:t>
      </w:r>
      <w:proofErr w:type="spellEnd"/>
      <w:r>
        <w:rPr>
          <w:rFonts w:ascii="Consolas" w:hAnsi="Consolas"/>
          <w:color w:val="212529"/>
          <w:sz w:val="24"/>
          <w:szCs w:val="24"/>
        </w:rPr>
        <w:t>)</w:t>
      </w:r>
    </w:p>
    <w:p w:rsidR="00A83BD7" w:rsidRDefault="00A83BD7" w:rsidP="00A83BD7">
      <w:pPr>
        <w:pStyle w:val="HTMLPreformatted"/>
        <w:shd w:val="clear" w:color="auto" w:fill="FFFFFF"/>
        <w:rPr>
          <w:rFonts w:ascii="Consolas" w:hAnsi="Consolas"/>
          <w:color w:val="212529"/>
          <w:sz w:val="24"/>
          <w:szCs w:val="24"/>
        </w:rPr>
      </w:pPr>
      <w:proofErr w:type="spellStart"/>
      <w:r>
        <w:rPr>
          <w:rFonts w:ascii="Consolas" w:hAnsi="Consolas"/>
          <w:color w:val="212529"/>
          <w:sz w:val="24"/>
          <w:szCs w:val="24"/>
        </w:rPr>
        <w:t>train_</w:t>
      </w:r>
      <w:proofErr w:type="gramStart"/>
      <w:r>
        <w:rPr>
          <w:rFonts w:ascii="Consolas" w:hAnsi="Consolas"/>
          <w:color w:val="212529"/>
          <w:sz w:val="24"/>
          <w:szCs w:val="24"/>
        </w:rPr>
        <w:t>df.drop</w:t>
      </w:r>
      <w:proofErr w:type="spellEnd"/>
      <w:r>
        <w:rPr>
          <w:rFonts w:ascii="Consolas" w:hAnsi="Consolas"/>
          <w:color w:val="212529"/>
          <w:sz w:val="24"/>
          <w:szCs w:val="24"/>
        </w:rPr>
        <w:t>(</w:t>
      </w:r>
      <w:proofErr w:type="gramEnd"/>
      <w:r>
        <w:rPr>
          <w:rFonts w:ascii="Consolas" w:hAnsi="Consolas"/>
          <w:color w:val="212529"/>
          <w:sz w:val="24"/>
          <w:szCs w:val="24"/>
        </w:rPr>
        <w:t>["</w:t>
      </w:r>
      <w:proofErr w:type="spellStart"/>
      <w:r>
        <w:rPr>
          <w:rFonts w:ascii="Consolas" w:hAnsi="Consolas"/>
          <w:color w:val="212529"/>
          <w:sz w:val="24"/>
          <w:szCs w:val="24"/>
        </w:rPr>
        <w:t>Date_of_Journey</w:t>
      </w:r>
      <w:proofErr w:type="spellEnd"/>
      <w:r>
        <w:rPr>
          <w:rFonts w:ascii="Consolas" w:hAnsi="Consolas"/>
          <w:color w:val="212529"/>
          <w:sz w:val="24"/>
          <w:szCs w:val="24"/>
        </w:rPr>
        <w:t xml:space="preserve">"], axis = 1, </w:t>
      </w:r>
      <w:proofErr w:type="spellStart"/>
      <w:r>
        <w:rPr>
          <w:rFonts w:ascii="Consolas" w:hAnsi="Consolas"/>
          <w:color w:val="212529"/>
          <w:sz w:val="24"/>
          <w:szCs w:val="24"/>
        </w:rPr>
        <w:t>inplace</w:t>
      </w:r>
      <w:proofErr w:type="spellEnd"/>
      <w:r>
        <w:rPr>
          <w:rFonts w:ascii="Consolas" w:hAnsi="Consolas"/>
          <w:color w:val="212529"/>
          <w:sz w:val="24"/>
          <w:szCs w:val="24"/>
        </w:rPr>
        <w:t xml:space="preserve"> = True)</w:t>
      </w:r>
    </w:p>
    <w:p w:rsidR="00A83BD7" w:rsidRDefault="00A83BD7" w:rsidP="00A83BD7">
      <w:pPr>
        <w:pStyle w:val="NormalWeb"/>
        <w:shd w:val="clear" w:color="auto" w:fill="FFFFFF"/>
        <w:spacing w:before="0" w:beforeAutospacing="0" w:line="495" w:lineRule="atLeast"/>
        <w:jc w:val="both"/>
        <w:rPr>
          <w:rFonts w:ascii="Arial" w:hAnsi="Arial" w:cs="Arial"/>
          <w:color w:val="222222"/>
          <w:sz w:val="27"/>
          <w:szCs w:val="27"/>
        </w:rPr>
      </w:pPr>
      <w:proofErr w:type="spellStart"/>
      <w:r>
        <w:rPr>
          <w:rFonts w:ascii="Arial" w:hAnsi="Arial" w:cs="Arial"/>
          <w:b/>
          <w:bCs/>
          <w:color w:val="222222"/>
          <w:sz w:val="27"/>
          <w:szCs w:val="27"/>
        </w:rPr>
        <w:t>Dep_Time</w:t>
      </w:r>
      <w:proofErr w:type="spellEnd"/>
      <w:r>
        <w:rPr>
          <w:rFonts w:ascii="Arial" w:hAnsi="Arial" w:cs="Arial"/>
          <w:b/>
          <w:bCs/>
          <w:color w:val="222222"/>
          <w:sz w:val="27"/>
          <w:szCs w:val="27"/>
        </w:rPr>
        <w:t>:</w:t>
      </w:r>
      <w:r>
        <w:rPr>
          <w:rFonts w:ascii="Arial" w:hAnsi="Arial" w:cs="Arial"/>
          <w:color w:val="222222"/>
          <w:sz w:val="27"/>
          <w:szCs w:val="27"/>
        </w:rPr>
        <w:t> Here we are converting departure time into hours and minutes</w:t>
      </w:r>
    </w:p>
    <w:p w:rsidR="00A83BD7" w:rsidRDefault="00A83BD7" w:rsidP="00A83BD7">
      <w:pPr>
        <w:pStyle w:val="HTMLPreformatted"/>
        <w:shd w:val="clear" w:color="auto" w:fill="FFFFFF"/>
        <w:rPr>
          <w:rFonts w:ascii="Consolas" w:hAnsi="Consolas"/>
          <w:color w:val="212529"/>
          <w:sz w:val="24"/>
          <w:szCs w:val="24"/>
        </w:rPr>
      </w:pPr>
      <w:proofErr w:type="spellStart"/>
      <w:r>
        <w:rPr>
          <w:rFonts w:ascii="Consolas" w:hAnsi="Consolas"/>
          <w:color w:val="212529"/>
          <w:sz w:val="24"/>
          <w:szCs w:val="24"/>
        </w:rPr>
        <w:t>train_</w:t>
      </w:r>
      <w:proofErr w:type="gramStart"/>
      <w:r>
        <w:rPr>
          <w:rFonts w:ascii="Consolas" w:hAnsi="Consolas"/>
          <w:color w:val="212529"/>
          <w:sz w:val="24"/>
          <w:szCs w:val="24"/>
        </w:rPr>
        <w:t>df</w:t>
      </w:r>
      <w:proofErr w:type="spellEnd"/>
      <w:r>
        <w:rPr>
          <w:rFonts w:ascii="Consolas" w:hAnsi="Consolas"/>
          <w:color w:val="212529"/>
          <w:sz w:val="24"/>
          <w:szCs w:val="24"/>
        </w:rPr>
        <w:t>[</w:t>
      </w:r>
      <w:proofErr w:type="gramEnd"/>
      <w:r>
        <w:rPr>
          <w:rFonts w:ascii="Consolas" w:hAnsi="Consolas"/>
          <w:color w:val="212529"/>
          <w:sz w:val="24"/>
          <w:szCs w:val="24"/>
        </w:rPr>
        <w:t>"</w:t>
      </w:r>
      <w:proofErr w:type="spellStart"/>
      <w:r>
        <w:rPr>
          <w:rFonts w:ascii="Consolas" w:hAnsi="Consolas"/>
          <w:color w:val="212529"/>
          <w:sz w:val="24"/>
          <w:szCs w:val="24"/>
        </w:rPr>
        <w:t>Dep_hour</w:t>
      </w:r>
      <w:proofErr w:type="spellEnd"/>
      <w:r>
        <w:rPr>
          <w:rFonts w:ascii="Consolas" w:hAnsi="Consolas"/>
          <w:color w:val="212529"/>
          <w:sz w:val="24"/>
          <w:szCs w:val="24"/>
        </w:rPr>
        <w:t xml:space="preserve">"] = </w:t>
      </w:r>
      <w:proofErr w:type="spellStart"/>
      <w:r>
        <w:rPr>
          <w:rFonts w:ascii="Consolas" w:hAnsi="Consolas"/>
          <w:color w:val="212529"/>
          <w:sz w:val="24"/>
          <w:szCs w:val="24"/>
        </w:rPr>
        <w:t>pd.to_datetime</w:t>
      </w:r>
      <w:proofErr w:type="spellEnd"/>
      <w:r>
        <w:rPr>
          <w:rFonts w:ascii="Consolas" w:hAnsi="Consolas"/>
          <w:color w:val="212529"/>
          <w:sz w:val="24"/>
          <w:szCs w:val="24"/>
        </w:rPr>
        <w:t>(</w:t>
      </w:r>
      <w:proofErr w:type="spellStart"/>
      <w:r>
        <w:rPr>
          <w:rFonts w:ascii="Consolas" w:hAnsi="Consolas"/>
          <w:color w:val="212529"/>
          <w:sz w:val="24"/>
          <w:szCs w:val="24"/>
        </w:rPr>
        <w:t>train_df</w:t>
      </w:r>
      <w:proofErr w:type="spellEnd"/>
      <w:r>
        <w:rPr>
          <w:rFonts w:ascii="Consolas" w:hAnsi="Consolas"/>
          <w:color w:val="212529"/>
          <w:sz w:val="24"/>
          <w:szCs w:val="24"/>
        </w:rPr>
        <w:t>["</w:t>
      </w:r>
      <w:proofErr w:type="spellStart"/>
      <w:r>
        <w:rPr>
          <w:rFonts w:ascii="Consolas" w:hAnsi="Consolas"/>
          <w:color w:val="212529"/>
          <w:sz w:val="24"/>
          <w:szCs w:val="24"/>
        </w:rPr>
        <w:t>Dep_Time</w:t>
      </w:r>
      <w:proofErr w:type="spellEnd"/>
      <w:r>
        <w:rPr>
          <w:rFonts w:ascii="Consolas" w:hAnsi="Consolas"/>
          <w:color w:val="212529"/>
          <w:sz w:val="24"/>
          <w:szCs w:val="24"/>
        </w:rPr>
        <w:t>"]).</w:t>
      </w:r>
      <w:proofErr w:type="spellStart"/>
      <w:r>
        <w:rPr>
          <w:rFonts w:ascii="Consolas" w:hAnsi="Consolas"/>
          <w:color w:val="212529"/>
          <w:sz w:val="24"/>
          <w:szCs w:val="24"/>
        </w:rPr>
        <w:t>dt.hour</w:t>
      </w:r>
      <w:proofErr w:type="spellEnd"/>
    </w:p>
    <w:p w:rsidR="00A83BD7" w:rsidRDefault="00A83BD7" w:rsidP="00A83BD7">
      <w:pPr>
        <w:pStyle w:val="HTMLPreformatted"/>
        <w:shd w:val="clear" w:color="auto" w:fill="FFFFFF"/>
        <w:rPr>
          <w:rFonts w:ascii="Consolas" w:hAnsi="Consolas"/>
          <w:color w:val="212529"/>
          <w:sz w:val="24"/>
          <w:szCs w:val="24"/>
        </w:rPr>
      </w:pPr>
      <w:proofErr w:type="spellStart"/>
      <w:r>
        <w:rPr>
          <w:rFonts w:ascii="Consolas" w:hAnsi="Consolas"/>
          <w:color w:val="212529"/>
          <w:sz w:val="24"/>
          <w:szCs w:val="24"/>
        </w:rPr>
        <w:t>train_</w:t>
      </w:r>
      <w:proofErr w:type="gramStart"/>
      <w:r>
        <w:rPr>
          <w:rFonts w:ascii="Consolas" w:hAnsi="Consolas"/>
          <w:color w:val="212529"/>
          <w:sz w:val="24"/>
          <w:szCs w:val="24"/>
        </w:rPr>
        <w:t>df</w:t>
      </w:r>
      <w:proofErr w:type="spellEnd"/>
      <w:r>
        <w:rPr>
          <w:rFonts w:ascii="Consolas" w:hAnsi="Consolas"/>
          <w:color w:val="212529"/>
          <w:sz w:val="24"/>
          <w:szCs w:val="24"/>
        </w:rPr>
        <w:t>[</w:t>
      </w:r>
      <w:proofErr w:type="gramEnd"/>
      <w:r>
        <w:rPr>
          <w:rFonts w:ascii="Consolas" w:hAnsi="Consolas"/>
          <w:color w:val="212529"/>
          <w:sz w:val="24"/>
          <w:szCs w:val="24"/>
        </w:rPr>
        <w:t>"</w:t>
      </w:r>
      <w:proofErr w:type="spellStart"/>
      <w:r>
        <w:rPr>
          <w:rFonts w:ascii="Consolas" w:hAnsi="Consolas"/>
          <w:color w:val="212529"/>
          <w:sz w:val="24"/>
          <w:szCs w:val="24"/>
        </w:rPr>
        <w:t>Dep_min</w:t>
      </w:r>
      <w:proofErr w:type="spellEnd"/>
      <w:r>
        <w:rPr>
          <w:rFonts w:ascii="Consolas" w:hAnsi="Consolas"/>
          <w:color w:val="212529"/>
          <w:sz w:val="24"/>
          <w:szCs w:val="24"/>
        </w:rPr>
        <w:t xml:space="preserve">"] = </w:t>
      </w:r>
      <w:proofErr w:type="spellStart"/>
      <w:r>
        <w:rPr>
          <w:rFonts w:ascii="Consolas" w:hAnsi="Consolas"/>
          <w:color w:val="212529"/>
          <w:sz w:val="24"/>
          <w:szCs w:val="24"/>
        </w:rPr>
        <w:t>pd.to_datetime</w:t>
      </w:r>
      <w:proofErr w:type="spellEnd"/>
      <w:r>
        <w:rPr>
          <w:rFonts w:ascii="Consolas" w:hAnsi="Consolas"/>
          <w:color w:val="212529"/>
          <w:sz w:val="24"/>
          <w:szCs w:val="24"/>
        </w:rPr>
        <w:t>(</w:t>
      </w:r>
      <w:proofErr w:type="spellStart"/>
      <w:r>
        <w:rPr>
          <w:rFonts w:ascii="Consolas" w:hAnsi="Consolas"/>
          <w:color w:val="212529"/>
          <w:sz w:val="24"/>
          <w:szCs w:val="24"/>
        </w:rPr>
        <w:t>train_df</w:t>
      </w:r>
      <w:proofErr w:type="spellEnd"/>
      <w:r>
        <w:rPr>
          <w:rFonts w:ascii="Consolas" w:hAnsi="Consolas"/>
          <w:color w:val="212529"/>
          <w:sz w:val="24"/>
          <w:szCs w:val="24"/>
        </w:rPr>
        <w:t>["</w:t>
      </w:r>
      <w:proofErr w:type="spellStart"/>
      <w:r>
        <w:rPr>
          <w:rFonts w:ascii="Consolas" w:hAnsi="Consolas"/>
          <w:color w:val="212529"/>
          <w:sz w:val="24"/>
          <w:szCs w:val="24"/>
        </w:rPr>
        <w:t>Dep_Time</w:t>
      </w:r>
      <w:proofErr w:type="spellEnd"/>
      <w:r>
        <w:rPr>
          <w:rFonts w:ascii="Consolas" w:hAnsi="Consolas"/>
          <w:color w:val="212529"/>
          <w:sz w:val="24"/>
          <w:szCs w:val="24"/>
        </w:rPr>
        <w:t>"]).</w:t>
      </w:r>
      <w:proofErr w:type="spellStart"/>
      <w:r>
        <w:rPr>
          <w:rFonts w:ascii="Consolas" w:hAnsi="Consolas"/>
          <w:color w:val="212529"/>
          <w:sz w:val="24"/>
          <w:szCs w:val="24"/>
        </w:rPr>
        <w:t>dt.minute</w:t>
      </w:r>
      <w:proofErr w:type="spellEnd"/>
    </w:p>
    <w:p w:rsidR="00A83BD7" w:rsidRDefault="00A83BD7" w:rsidP="00A83BD7">
      <w:pPr>
        <w:pStyle w:val="HTMLPreformatted"/>
        <w:shd w:val="clear" w:color="auto" w:fill="FFFFFF"/>
        <w:rPr>
          <w:rFonts w:ascii="Consolas" w:hAnsi="Consolas"/>
          <w:color w:val="212529"/>
          <w:sz w:val="24"/>
          <w:szCs w:val="24"/>
        </w:rPr>
      </w:pPr>
      <w:proofErr w:type="spellStart"/>
      <w:r>
        <w:rPr>
          <w:rFonts w:ascii="Consolas" w:hAnsi="Consolas"/>
          <w:color w:val="212529"/>
          <w:sz w:val="24"/>
          <w:szCs w:val="24"/>
        </w:rPr>
        <w:t>train_</w:t>
      </w:r>
      <w:proofErr w:type="gramStart"/>
      <w:r>
        <w:rPr>
          <w:rFonts w:ascii="Consolas" w:hAnsi="Consolas"/>
          <w:color w:val="212529"/>
          <w:sz w:val="24"/>
          <w:szCs w:val="24"/>
        </w:rPr>
        <w:t>df.drop</w:t>
      </w:r>
      <w:proofErr w:type="spellEnd"/>
      <w:r>
        <w:rPr>
          <w:rFonts w:ascii="Consolas" w:hAnsi="Consolas"/>
          <w:color w:val="212529"/>
          <w:sz w:val="24"/>
          <w:szCs w:val="24"/>
        </w:rPr>
        <w:t>(</w:t>
      </w:r>
      <w:proofErr w:type="gramEnd"/>
      <w:r>
        <w:rPr>
          <w:rFonts w:ascii="Consolas" w:hAnsi="Consolas"/>
          <w:color w:val="212529"/>
          <w:sz w:val="24"/>
          <w:szCs w:val="24"/>
        </w:rPr>
        <w:t>["</w:t>
      </w:r>
      <w:proofErr w:type="spellStart"/>
      <w:r>
        <w:rPr>
          <w:rFonts w:ascii="Consolas" w:hAnsi="Consolas"/>
          <w:color w:val="212529"/>
          <w:sz w:val="24"/>
          <w:szCs w:val="24"/>
        </w:rPr>
        <w:t>Dep_Time</w:t>
      </w:r>
      <w:proofErr w:type="spellEnd"/>
      <w:r>
        <w:rPr>
          <w:rFonts w:ascii="Consolas" w:hAnsi="Consolas"/>
          <w:color w:val="212529"/>
          <w:sz w:val="24"/>
          <w:szCs w:val="24"/>
        </w:rPr>
        <w:t xml:space="preserve">"], axis = 1, </w:t>
      </w:r>
      <w:proofErr w:type="spellStart"/>
      <w:r>
        <w:rPr>
          <w:rFonts w:ascii="Consolas" w:hAnsi="Consolas"/>
          <w:color w:val="212529"/>
          <w:sz w:val="24"/>
          <w:szCs w:val="24"/>
        </w:rPr>
        <w:t>inplace</w:t>
      </w:r>
      <w:proofErr w:type="spellEnd"/>
      <w:r>
        <w:rPr>
          <w:rFonts w:ascii="Consolas" w:hAnsi="Consolas"/>
          <w:color w:val="212529"/>
          <w:sz w:val="24"/>
          <w:szCs w:val="24"/>
        </w:rPr>
        <w:t xml:space="preserve"> = True)</w:t>
      </w:r>
    </w:p>
    <w:p w:rsidR="00A83BD7" w:rsidRDefault="00A83BD7" w:rsidP="00A83BD7">
      <w:pPr>
        <w:pStyle w:val="NormalWeb"/>
        <w:shd w:val="clear" w:color="auto" w:fill="FFFFFF"/>
        <w:spacing w:before="0" w:beforeAutospacing="0" w:line="495" w:lineRule="atLeast"/>
        <w:jc w:val="both"/>
        <w:rPr>
          <w:rFonts w:ascii="Arial" w:hAnsi="Arial" w:cs="Arial"/>
          <w:color w:val="222222"/>
          <w:sz w:val="27"/>
          <w:szCs w:val="27"/>
        </w:rPr>
      </w:pPr>
      <w:proofErr w:type="spellStart"/>
      <w:r>
        <w:rPr>
          <w:rFonts w:ascii="Arial" w:hAnsi="Arial" w:cs="Arial"/>
          <w:b/>
          <w:bCs/>
          <w:color w:val="222222"/>
          <w:sz w:val="27"/>
          <w:szCs w:val="27"/>
        </w:rPr>
        <w:lastRenderedPageBreak/>
        <w:t>Arrival_Time</w:t>
      </w:r>
      <w:proofErr w:type="spellEnd"/>
      <w:r>
        <w:rPr>
          <w:rFonts w:ascii="Arial" w:hAnsi="Arial" w:cs="Arial"/>
          <w:b/>
          <w:bCs/>
          <w:color w:val="222222"/>
          <w:sz w:val="27"/>
          <w:szCs w:val="27"/>
        </w:rPr>
        <w:t>: </w:t>
      </w:r>
      <w:r>
        <w:rPr>
          <w:rFonts w:ascii="Arial" w:hAnsi="Arial" w:cs="Arial"/>
          <w:color w:val="222222"/>
          <w:sz w:val="27"/>
          <w:szCs w:val="27"/>
        </w:rPr>
        <w:t>Similarly we are converting the arrival time into hours and minutes.</w:t>
      </w:r>
    </w:p>
    <w:p w:rsidR="00A83BD7" w:rsidRPr="00A83BD7" w:rsidRDefault="00A83BD7" w:rsidP="00A83BD7">
      <w:pPr>
        <w:shd w:val="clear" w:color="auto" w:fill="FFFFFF"/>
        <w:spacing w:after="100" w:afterAutospacing="1" w:line="495" w:lineRule="atLeast"/>
        <w:jc w:val="both"/>
        <w:rPr>
          <w:rFonts w:ascii="Arial" w:eastAsia="Times New Roman" w:hAnsi="Arial" w:cs="Arial"/>
          <w:color w:val="222222"/>
          <w:sz w:val="27"/>
          <w:szCs w:val="27"/>
          <w:lang w:eastAsia="en-IN"/>
        </w:rPr>
      </w:pPr>
      <w:r w:rsidRPr="00A83BD7">
        <w:rPr>
          <w:rFonts w:ascii="Arial" w:eastAsia="Times New Roman" w:hAnsi="Arial" w:cs="Arial"/>
          <w:b/>
          <w:bCs/>
          <w:color w:val="222222"/>
          <w:sz w:val="27"/>
          <w:szCs w:val="27"/>
          <w:lang w:eastAsia="en-IN"/>
        </w:rPr>
        <w:t xml:space="preserve">Now after final </w:t>
      </w:r>
      <w:proofErr w:type="spellStart"/>
      <w:r w:rsidRPr="00A83BD7">
        <w:rPr>
          <w:rFonts w:ascii="Arial" w:eastAsia="Times New Roman" w:hAnsi="Arial" w:cs="Arial"/>
          <w:b/>
          <w:bCs/>
          <w:color w:val="222222"/>
          <w:sz w:val="27"/>
          <w:szCs w:val="27"/>
          <w:lang w:eastAsia="en-IN"/>
        </w:rPr>
        <w:t>preprocessing</w:t>
      </w:r>
      <w:proofErr w:type="spellEnd"/>
      <w:r w:rsidRPr="00A83BD7">
        <w:rPr>
          <w:rFonts w:ascii="Arial" w:eastAsia="Times New Roman" w:hAnsi="Arial" w:cs="Arial"/>
          <w:b/>
          <w:bCs/>
          <w:color w:val="222222"/>
          <w:sz w:val="27"/>
          <w:szCs w:val="27"/>
          <w:lang w:eastAsia="en-IN"/>
        </w:rPr>
        <w:t xml:space="preserve"> let’s see our dataset</w:t>
      </w:r>
    </w:p>
    <w:p w:rsidR="00A83BD7" w:rsidRPr="00A83BD7" w:rsidRDefault="00A83BD7" w:rsidP="00A83BD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4"/>
          <w:szCs w:val="24"/>
          <w:lang w:eastAsia="en-IN"/>
        </w:rPr>
      </w:pPr>
      <w:proofErr w:type="spellStart"/>
      <w:r w:rsidRPr="00A83BD7">
        <w:rPr>
          <w:rFonts w:ascii="Consolas" w:eastAsia="Times New Roman" w:hAnsi="Consolas" w:cs="Courier New"/>
          <w:color w:val="212529"/>
          <w:sz w:val="24"/>
          <w:szCs w:val="24"/>
          <w:lang w:eastAsia="en-IN"/>
        </w:rPr>
        <w:t>train_</w:t>
      </w:r>
      <w:proofErr w:type="gramStart"/>
      <w:r w:rsidRPr="00A83BD7">
        <w:rPr>
          <w:rFonts w:ascii="Consolas" w:eastAsia="Times New Roman" w:hAnsi="Consolas" w:cs="Courier New"/>
          <w:color w:val="212529"/>
          <w:sz w:val="24"/>
          <w:szCs w:val="24"/>
          <w:lang w:eastAsia="en-IN"/>
        </w:rPr>
        <w:t>df.head</w:t>
      </w:r>
      <w:proofErr w:type="spellEnd"/>
      <w:r w:rsidRPr="00A83BD7">
        <w:rPr>
          <w:rFonts w:ascii="Consolas" w:eastAsia="Times New Roman" w:hAnsi="Consolas" w:cs="Courier New"/>
          <w:color w:val="212529"/>
          <w:sz w:val="24"/>
          <w:szCs w:val="24"/>
          <w:lang w:eastAsia="en-IN"/>
        </w:rPr>
        <w:t>()</w:t>
      </w:r>
      <w:proofErr w:type="gramEnd"/>
    </w:p>
    <w:p w:rsidR="00A83BD7" w:rsidRPr="00A83BD7" w:rsidRDefault="00A83BD7" w:rsidP="00A83BD7">
      <w:pPr>
        <w:shd w:val="clear" w:color="auto" w:fill="FFFFFF"/>
        <w:spacing w:after="100" w:afterAutospacing="1" w:line="495" w:lineRule="atLeast"/>
        <w:jc w:val="both"/>
        <w:rPr>
          <w:rFonts w:ascii="Arial" w:eastAsia="Times New Roman" w:hAnsi="Arial" w:cs="Arial"/>
          <w:color w:val="222222"/>
          <w:sz w:val="27"/>
          <w:szCs w:val="27"/>
          <w:lang w:eastAsia="en-IN"/>
        </w:rPr>
      </w:pPr>
      <w:r w:rsidRPr="00A83BD7">
        <w:rPr>
          <w:rFonts w:ascii="Arial" w:eastAsia="Times New Roman" w:hAnsi="Arial" w:cs="Arial"/>
          <w:b/>
          <w:bCs/>
          <w:color w:val="222222"/>
          <w:sz w:val="27"/>
          <w:szCs w:val="27"/>
          <w:lang w:eastAsia="en-IN"/>
        </w:rPr>
        <w:t>Output:</w:t>
      </w:r>
    </w:p>
    <w:p w:rsidR="00A83BD7" w:rsidRPr="00A83BD7" w:rsidRDefault="00A83BD7" w:rsidP="00A83BD7">
      <w:pPr>
        <w:shd w:val="clear" w:color="auto" w:fill="FFFFFF"/>
        <w:spacing w:after="100" w:afterAutospacing="1" w:line="495" w:lineRule="atLeast"/>
        <w:jc w:val="both"/>
        <w:rPr>
          <w:rFonts w:ascii="Arial" w:eastAsia="Times New Roman" w:hAnsi="Arial" w:cs="Arial"/>
          <w:color w:val="222222"/>
          <w:sz w:val="27"/>
          <w:szCs w:val="27"/>
          <w:lang w:eastAsia="en-IN"/>
        </w:rPr>
      </w:pPr>
      <w:r w:rsidRPr="00A83BD7">
        <w:rPr>
          <w:rFonts w:ascii="Arial" w:eastAsia="Times New Roman" w:hAnsi="Arial" w:cs="Arial"/>
          <w:color w:val="222222"/>
          <w:sz w:val="27"/>
          <w:szCs w:val="27"/>
          <w:lang w:eastAsia="en-IN"/>
        </w:rPr>
        <w:t> </w:t>
      </w:r>
    </w:p>
    <w:p w:rsidR="00A83BD7" w:rsidRPr="00A83BD7" w:rsidRDefault="00A83BD7" w:rsidP="00A83BD7">
      <w:pPr>
        <w:shd w:val="clear" w:color="auto" w:fill="FFFFFF"/>
        <w:spacing w:after="0" w:line="240" w:lineRule="auto"/>
        <w:rPr>
          <w:rFonts w:ascii="Arial" w:eastAsia="Times New Roman" w:hAnsi="Arial" w:cs="Arial"/>
          <w:color w:val="222222"/>
          <w:sz w:val="27"/>
          <w:szCs w:val="27"/>
          <w:lang w:eastAsia="en-IN"/>
        </w:rPr>
      </w:pPr>
      <w:r>
        <w:rPr>
          <w:rFonts w:ascii="Arial" w:eastAsia="Times New Roman" w:hAnsi="Arial" w:cs="Arial"/>
          <w:noProof/>
          <w:color w:val="222222"/>
          <w:sz w:val="27"/>
          <w:szCs w:val="27"/>
          <w:lang w:eastAsia="en-IN"/>
        </w:rPr>
        <w:drawing>
          <wp:inline distT="0" distB="0" distL="0" distR="0">
            <wp:extent cx="6030686" cy="5617029"/>
            <wp:effectExtent l="0" t="0" r="8255" b="3175"/>
            <wp:docPr id="23" name="Picture 23" descr="Output | Prediction Using Machine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Output | Prediction Using Machine Learni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036334" cy="5622290"/>
                    </a:xfrm>
                    <a:prstGeom prst="rect">
                      <a:avLst/>
                    </a:prstGeom>
                    <a:noFill/>
                    <a:ln>
                      <a:noFill/>
                    </a:ln>
                  </pic:spPr>
                </pic:pic>
              </a:graphicData>
            </a:graphic>
          </wp:inline>
        </w:drawing>
      </w:r>
    </w:p>
    <w:p w:rsidR="00A83BD7" w:rsidRPr="00A83BD7" w:rsidRDefault="00A83BD7" w:rsidP="00A83BD7">
      <w:pPr>
        <w:shd w:val="clear" w:color="auto" w:fill="FFFFFF"/>
        <w:spacing w:after="100" w:afterAutospacing="1" w:line="495" w:lineRule="atLeast"/>
        <w:jc w:val="both"/>
        <w:rPr>
          <w:rFonts w:ascii="Arial" w:eastAsia="Times New Roman" w:hAnsi="Arial" w:cs="Arial"/>
          <w:color w:val="222222"/>
          <w:sz w:val="27"/>
          <w:szCs w:val="27"/>
          <w:lang w:eastAsia="en-IN"/>
        </w:rPr>
      </w:pPr>
      <w:r w:rsidRPr="00A83BD7">
        <w:rPr>
          <w:rFonts w:ascii="Arial" w:eastAsia="Times New Roman" w:hAnsi="Arial" w:cs="Arial"/>
          <w:b/>
          <w:bCs/>
          <w:color w:val="222222"/>
          <w:sz w:val="27"/>
          <w:szCs w:val="27"/>
          <w:lang w:eastAsia="en-IN"/>
        </w:rPr>
        <w:t xml:space="preserve">Plotting Bar chart for Months (Duration) </w:t>
      </w:r>
      <w:proofErr w:type="spellStart"/>
      <w:r w:rsidRPr="00A83BD7">
        <w:rPr>
          <w:rFonts w:ascii="Arial" w:eastAsia="Times New Roman" w:hAnsi="Arial" w:cs="Arial"/>
          <w:b/>
          <w:bCs/>
          <w:color w:val="222222"/>
          <w:sz w:val="27"/>
          <w:szCs w:val="27"/>
          <w:lang w:eastAsia="en-IN"/>
        </w:rPr>
        <w:t>vs</w:t>
      </w:r>
      <w:proofErr w:type="spellEnd"/>
      <w:r w:rsidRPr="00A83BD7">
        <w:rPr>
          <w:rFonts w:ascii="Arial" w:eastAsia="Times New Roman" w:hAnsi="Arial" w:cs="Arial"/>
          <w:b/>
          <w:bCs/>
          <w:color w:val="222222"/>
          <w:sz w:val="27"/>
          <w:szCs w:val="27"/>
          <w:lang w:eastAsia="en-IN"/>
        </w:rPr>
        <w:t xml:space="preserve"> Number of Flights</w:t>
      </w:r>
    </w:p>
    <w:p w:rsidR="00A83BD7" w:rsidRPr="00A83BD7" w:rsidRDefault="00A83BD7" w:rsidP="00A83BD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4"/>
          <w:szCs w:val="24"/>
          <w:lang w:eastAsia="en-IN"/>
        </w:rPr>
      </w:pPr>
      <w:proofErr w:type="spellStart"/>
      <w:proofErr w:type="gramStart"/>
      <w:r w:rsidRPr="00A83BD7">
        <w:rPr>
          <w:rFonts w:ascii="Consolas" w:eastAsia="Times New Roman" w:hAnsi="Consolas" w:cs="Courier New"/>
          <w:color w:val="212529"/>
          <w:sz w:val="24"/>
          <w:szCs w:val="24"/>
          <w:lang w:eastAsia="en-IN"/>
        </w:rPr>
        <w:t>plt.figure</w:t>
      </w:r>
      <w:proofErr w:type="spellEnd"/>
      <w:r w:rsidRPr="00A83BD7">
        <w:rPr>
          <w:rFonts w:ascii="Consolas" w:eastAsia="Times New Roman" w:hAnsi="Consolas" w:cs="Courier New"/>
          <w:color w:val="212529"/>
          <w:sz w:val="24"/>
          <w:szCs w:val="24"/>
          <w:lang w:eastAsia="en-IN"/>
        </w:rPr>
        <w:t>(</w:t>
      </w:r>
      <w:proofErr w:type="spellStart"/>
      <w:proofErr w:type="gramEnd"/>
      <w:r w:rsidRPr="00A83BD7">
        <w:rPr>
          <w:rFonts w:ascii="Consolas" w:eastAsia="Times New Roman" w:hAnsi="Consolas" w:cs="Courier New"/>
          <w:color w:val="212529"/>
          <w:sz w:val="24"/>
          <w:szCs w:val="24"/>
          <w:lang w:eastAsia="en-IN"/>
        </w:rPr>
        <w:t>figsize</w:t>
      </w:r>
      <w:proofErr w:type="spellEnd"/>
      <w:r w:rsidRPr="00A83BD7">
        <w:rPr>
          <w:rFonts w:ascii="Consolas" w:eastAsia="Times New Roman" w:hAnsi="Consolas" w:cs="Courier New"/>
          <w:color w:val="212529"/>
          <w:sz w:val="24"/>
          <w:szCs w:val="24"/>
          <w:lang w:eastAsia="en-IN"/>
        </w:rPr>
        <w:t xml:space="preserve"> = (10, 5))</w:t>
      </w:r>
    </w:p>
    <w:p w:rsidR="00A83BD7" w:rsidRPr="00A83BD7" w:rsidRDefault="00A83BD7" w:rsidP="00A83BD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4"/>
          <w:szCs w:val="24"/>
          <w:lang w:eastAsia="en-IN"/>
        </w:rPr>
      </w:pPr>
      <w:proofErr w:type="spellStart"/>
      <w:proofErr w:type="gramStart"/>
      <w:r w:rsidRPr="00A83BD7">
        <w:rPr>
          <w:rFonts w:ascii="Consolas" w:eastAsia="Times New Roman" w:hAnsi="Consolas" w:cs="Courier New"/>
          <w:color w:val="212529"/>
          <w:sz w:val="24"/>
          <w:szCs w:val="24"/>
          <w:lang w:eastAsia="en-IN"/>
        </w:rPr>
        <w:lastRenderedPageBreak/>
        <w:t>plt.title</w:t>
      </w:r>
      <w:proofErr w:type="spellEnd"/>
      <w:r w:rsidRPr="00A83BD7">
        <w:rPr>
          <w:rFonts w:ascii="Consolas" w:eastAsia="Times New Roman" w:hAnsi="Consolas" w:cs="Courier New"/>
          <w:color w:val="212529"/>
          <w:sz w:val="24"/>
          <w:szCs w:val="24"/>
          <w:lang w:eastAsia="en-IN"/>
        </w:rPr>
        <w:t>(</w:t>
      </w:r>
      <w:proofErr w:type="gramEnd"/>
      <w:r w:rsidRPr="00A83BD7">
        <w:rPr>
          <w:rFonts w:ascii="Consolas" w:eastAsia="Times New Roman" w:hAnsi="Consolas" w:cs="Courier New"/>
          <w:color w:val="212529"/>
          <w:sz w:val="24"/>
          <w:szCs w:val="24"/>
          <w:lang w:eastAsia="en-IN"/>
        </w:rPr>
        <w:t>'Count of flights month wise')</w:t>
      </w:r>
    </w:p>
    <w:p w:rsidR="00A83BD7" w:rsidRPr="00A83BD7" w:rsidRDefault="00A83BD7" w:rsidP="00A83BD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4"/>
          <w:szCs w:val="24"/>
          <w:lang w:eastAsia="en-IN"/>
        </w:rPr>
      </w:pPr>
      <w:proofErr w:type="spellStart"/>
      <w:proofErr w:type="gramStart"/>
      <w:r w:rsidRPr="00A83BD7">
        <w:rPr>
          <w:rFonts w:ascii="Consolas" w:eastAsia="Times New Roman" w:hAnsi="Consolas" w:cs="Courier New"/>
          <w:color w:val="212529"/>
          <w:sz w:val="24"/>
          <w:szCs w:val="24"/>
          <w:lang w:eastAsia="en-IN"/>
        </w:rPr>
        <w:t>ax</w:t>
      </w:r>
      <w:proofErr w:type="spellEnd"/>
      <w:r w:rsidRPr="00A83BD7">
        <w:rPr>
          <w:rFonts w:ascii="Consolas" w:eastAsia="Times New Roman" w:hAnsi="Consolas" w:cs="Courier New"/>
          <w:color w:val="212529"/>
          <w:sz w:val="24"/>
          <w:szCs w:val="24"/>
          <w:lang w:eastAsia="en-IN"/>
        </w:rPr>
        <w:t>=</w:t>
      </w:r>
      <w:proofErr w:type="spellStart"/>
      <w:proofErr w:type="gramEnd"/>
      <w:r w:rsidRPr="00A83BD7">
        <w:rPr>
          <w:rFonts w:ascii="Consolas" w:eastAsia="Times New Roman" w:hAnsi="Consolas" w:cs="Courier New"/>
          <w:color w:val="212529"/>
          <w:sz w:val="24"/>
          <w:szCs w:val="24"/>
          <w:lang w:eastAsia="en-IN"/>
        </w:rPr>
        <w:t>sns.countplot</w:t>
      </w:r>
      <w:proofErr w:type="spellEnd"/>
      <w:r w:rsidRPr="00A83BD7">
        <w:rPr>
          <w:rFonts w:ascii="Consolas" w:eastAsia="Times New Roman" w:hAnsi="Consolas" w:cs="Courier New"/>
          <w:color w:val="212529"/>
          <w:sz w:val="24"/>
          <w:szCs w:val="24"/>
          <w:lang w:eastAsia="en-IN"/>
        </w:rPr>
        <w:t>(x = '</w:t>
      </w:r>
      <w:proofErr w:type="spellStart"/>
      <w:r w:rsidRPr="00A83BD7">
        <w:rPr>
          <w:rFonts w:ascii="Consolas" w:eastAsia="Times New Roman" w:hAnsi="Consolas" w:cs="Courier New"/>
          <w:color w:val="212529"/>
          <w:sz w:val="24"/>
          <w:szCs w:val="24"/>
          <w:lang w:eastAsia="en-IN"/>
        </w:rPr>
        <w:t>Journey_month</w:t>
      </w:r>
      <w:proofErr w:type="spellEnd"/>
      <w:r w:rsidRPr="00A83BD7">
        <w:rPr>
          <w:rFonts w:ascii="Consolas" w:eastAsia="Times New Roman" w:hAnsi="Consolas" w:cs="Courier New"/>
          <w:color w:val="212529"/>
          <w:sz w:val="24"/>
          <w:szCs w:val="24"/>
          <w:lang w:eastAsia="en-IN"/>
        </w:rPr>
        <w:t xml:space="preserve">', data = </w:t>
      </w:r>
      <w:proofErr w:type="spellStart"/>
      <w:r w:rsidRPr="00A83BD7">
        <w:rPr>
          <w:rFonts w:ascii="Consolas" w:eastAsia="Times New Roman" w:hAnsi="Consolas" w:cs="Courier New"/>
          <w:color w:val="212529"/>
          <w:sz w:val="24"/>
          <w:szCs w:val="24"/>
          <w:lang w:eastAsia="en-IN"/>
        </w:rPr>
        <w:t>train_df</w:t>
      </w:r>
      <w:proofErr w:type="spellEnd"/>
      <w:r w:rsidRPr="00A83BD7">
        <w:rPr>
          <w:rFonts w:ascii="Consolas" w:eastAsia="Times New Roman" w:hAnsi="Consolas" w:cs="Courier New"/>
          <w:color w:val="212529"/>
          <w:sz w:val="24"/>
          <w:szCs w:val="24"/>
          <w:lang w:eastAsia="en-IN"/>
        </w:rPr>
        <w:t>)</w:t>
      </w:r>
    </w:p>
    <w:p w:rsidR="00A83BD7" w:rsidRPr="00A83BD7" w:rsidRDefault="00A83BD7" w:rsidP="00A83BD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4"/>
          <w:szCs w:val="24"/>
          <w:lang w:eastAsia="en-IN"/>
        </w:rPr>
      </w:pPr>
      <w:proofErr w:type="spellStart"/>
      <w:proofErr w:type="gramStart"/>
      <w:r w:rsidRPr="00A83BD7">
        <w:rPr>
          <w:rFonts w:ascii="Consolas" w:eastAsia="Times New Roman" w:hAnsi="Consolas" w:cs="Courier New"/>
          <w:color w:val="212529"/>
          <w:sz w:val="24"/>
          <w:szCs w:val="24"/>
          <w:lang w:eastAsia="en-IN"/>
        </w:rPr>
        <w:t>plt.xlabel</w:t>
      </w:r>
      <w:proofErr w:type="spellEnd"/>
      <w:r w:rsidRPr="00A83BD7">
        <w:rPr>
          <w:rFonts w:ascii="Consolas" w:eastAsia="Times New Roman" w:hAnsi="Consolas" w:cs="Courier New"/>
          <w:color w:val="212529"/>
          <w:sz w:val="24"/>
          <w:szCs w:val="24"/>
          <w:lang w:eastAsia="en-IN"/>
        </w:rPr>
        <w:t>(</w:t>
      </w:r>
      <w:proofErr w:type="gramEnd"/>
      <w:r w:rsidRPr="00A83BD7">
        <w:rPr>
          <w:rFonts w:ascii="Consolas" w:eastAsia="Times New Roman" w:hAnsi="Consolas" w:cs="Courier New"/>
          <w:color w:val="212529"/>
          <w:sz w:val="24"/>
          <w:szCs w:val="24"/>
          <w:lang w:eastAsia="en-IN"/>
        </w:rPr>
        <w:t>'Month')</w:t>
      </w:r>
    </w:p>
    <w:p w:rsidR="00A83BD7" w:rsidRPr="00A83BD7" w:rsidRDefault="00A83BD7" w:rsidP="00A83BD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4"/>
          <w:szCs w:val="24"/>
          <w:lang w:eastAsia="en-IN"/>
        </w:rPr>
      </w:pPr>
      <w:proofErr w:type="spellStart"/>
      <w:proofErr w:type="gramStart"/>
      <w:r w:rsidRPr="00A83BD7">
        <w:rPr>
          <w:rFonts w:ascii="Consolas" w:eastAsia="Times New Roman" w:hAnsi="Consolas" w:cs="Courier New"/>
          <w:color w:val="212529"/>
          <w:sz w:val="24"/>
          <w:szCs w:val="24"/>
          <w:lang w:eastAsia="en-IN"/>
        </w:rPr>
        <w:t>plt.ylabel</w:t>
      </w:r>
      <w:proofErr w:type="spellEnd"/>
      <w:r w:rsidRPr="00A83BD7">
        <w:rPr>
          <w:rFonts w:ascii="Consolas" w:eastAsia="Times New Roman" w:hAnsi="Consolas" w:cs="Courier New"/>
          <w:color w:val="212529"/>
          <w:sz w:val="24"/>
          <w:szCs w:val="24"/>
          <w:lang w:eastAsia="en-IN"/>
        </w:rPr>
        <w:t>(</w:t>
      </w:r>
      <w:proofErr w:type="gramEnd"/>
      <w:r w:rsidRPr="00A83BD7">
        <w:rPr>
          <w:rFonts w:ascii="Consolas" w:eastAsia="Times New Roman" w:hAnsi="Consolas" w:cs="Courier New"/>
          <w:color w:val="212529"/>
          <w:sz w:val="24"/>
          <w:szCs w:val="24"/>
          <w:lang w:eastAsia="en-IN"/>
        </w:rPr>
        <w:t>'Count of flights')</w:t>
      </w:r>
    </w:p>
    <w:p w:rsidR="00A83BD7" w:rsidRPr="00A83BD7" w:rsidRDefault="00A83BD7" w:rsidP="00A83BD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4"/>
          <w:szCs w:val="24"/>
          <w:lang w:eastAsia="en-IN"/>
        </w:rPr>
      </w:pPr>
      <w:proofErr w:type="gramStart"/>
      <w:r w:rsidRPr="00A83BD7">
        <w:rPr>
          <w:rFonts w:ascii="Consolas" w:eastAsia="Times New Roman" w:hAnsi="Consolas" w:cs="Courier New"/>
          <w:color w:val="212529"/>
          <w:sz w:val="24"/>
          <w:szCs w:val="24"/>
          <w:lang w:eastAsia="en-IN"/>
        </w:rPr>
        <w:t>for</w:t>
      </w:r>
      <w:proofErr w:type="gramEnd"/>
      <w:r w:rsidRPr="00A83BD7">
        <w:rPr>
          <w:rFonts w:ascii="Consolas" w:eastAsia="Times New Roman" w:hAnsi="Consolas" w:cs="Courier New"/>
          <w:color w:val="212529"/>
          <w:sz w:val="24"/>
          <w:szCs w:val="24"/>
          <w:lang w:eastAsia="en-IN"/>
        </w:rPr>
        <w:t xml:space="preserve"> p in </w:t>
      </w:r>
      <w:proofErr w:type="spellStart"/>
      <w:r w:rsidRPr="00A83BD7">
        <w:rPr>
          <w:rFonts w:ascii="Consolas" w:eastAsia="Times New Roman" w:hAnsi="Consolas" w:cs="Courier New"/>
          <w:color w:val="212529"/>
          <w:sz w:val="24"/>
          <w:szCs w:val="24"/>
          <w:lang w:eastAsia="en-IN"/>
        </w:rPr>
        <w:t>ax.patches</w:t>
      </w:r>
      <w:proofErr w:type="spellEnd"/>
      <w:r w:rsidRPr="00A83BD7">
        <w:rPr>
          <w:rFonts w:ascii="Consolas" w:eastAsia="Times New Roman" w:hAnsi="Consolas" w:cs="Courier New"/>
          <w:color w:val="212529"/>
          <w:sz w:val="24"/>
          <w:szCs w:val="24"/>
          <w:lang w:eastAsia="en-IN"/>
        </w:rPr>
        <w:t>:</w:t>
      </w:r>
    </w:p>
    <w:p w:rsidR="00A83BD7" w:rsidRPr="00A83BD7" w:rsidRDefault="00A83BD7" w:rsidP="00A83BD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4"/>
          <w:szCs w:val="24"/>
          <w:lang w:eastAsia="en-IN"/>
        </w:rPr>
      </w:pPr>
      <w:r w:rsidRPr="00A83BD7">
        <w:rPr>
          <w:rFonts w:ascii="Consolas" w:eastAsia="Times New Roman" w:hAnsi="Consolas" w:cs="Courier New"/>
          <w:color w:val="212529"/>
          <w:sz w:val="24"/>
          <w:szCs w:val="24"/>
          <w:lang w:eastAsia="en-IN"/>
        </w:rPr>
        <w:t xml:space="preserve">    </w:t>
      </w:r>
      <w:proofErr w:type="spellStart"/>
      <w:proofErr w:type="gramStart"/>
      <w:r w:rsidRPr="00A83BD7">
        <w:rPr>
          <w:rFonts w:ascii="Consolas" w:eastAsia="Times New Roman" w:hAnsi="Consolas" w:cs="Courier New"/>
          <w:color w:val="212529"/>
          <w:sz w:val="24"/>
          <w:szCs w:val="24"/>
          <w:lang w:eastAsia="en-IN"/>
        </w:rPr>
        <w:t>ax.annotate</w:t>
      </w:r>
      <w:proofErr w:type="spellEnd"/>
      <w:r w:rsidRPr="00A83BD7">
        <w:rPr>
          <w:rFonts w:ascii="Consolas" w:eastAsia="Times New Roman" w:hAnsi="Consolas" w:cs="Courier New"/>
          <w:color w:val="212529"/>
          <w:sz w:val="24"/>
          <w:szCs w:val="24"/>
          <w:lang w:eastAsia="en-IN"/>
        </w:rPr>
        <w:t>(</w:t>
      </w:r>
      <w:proofErr w:type="spellStart"/>
      <w:proofErr w:type="gramEnd"/>
      <w:r w:rsidRPr="00A83BD7">
        <w:rPr>
          <w:rFonts w:ascii="Consolas" w:eastAsia="Times New Roman" w:hAnsi="Consolas" w:cs="Courier New"/>
          <w:color w:val="212529"/>
          <w:sz w:val="24"/>
          <w:szCs w:val="24"/>
          <w:lang w:eastAsia="en-IN"/>
        </w:rPr>
        <w:t>int</w:t>
      </w:r>
      <w:proofErr w:type="spellEnd"/>
      <w:r w:rsidRPr="00A83BD7">
        <w:rPr>
          <w:rFonts w:ascii="Consolas" w:eastAsia="Times New Roman" w:hAnsi="Consolas" w:cs="Courier New"/>
          <w:color w:val="212529"/>
          <w:sz w:val="24"/>
          <w:szCs w:val="24"/>
          <w:lang w:eastAsia="en-IN"/>
        </w:rPr>
        <w:t>(</w:t>
      </w:r>
      <w:proofErr w:type="spellStart"/>
      <w:r w:rsidRPr="00A83BD7">
        <w:rPr>
          <w:rFonts w:ascii="Consolas" w:eastAsia="Times New Roman" w:hAnsi="Consolas" w:cs="Courier New"/>
          <w:color w:val="212529"/>
          <w:sz w:val="24"/>
          <w:szCs w:val="24"/>
          <w:lang w:eastAsia="en-IN"/>
        </w:rPr>
        <w:t>p.get_height</w:t>
      </w:r>
      <w:proofErr w:type="spellEnd"/>
      <w:r w:rsidRPr="00A83BD7">
        <w:rPr>
          <w:rFonts w:ascii="Consolas" w:eastAsia="Times New Roman" w:hAnsi="Consolas" w:cs="Courier New"/>
          <w:color w:val="212529"/>
          <w:sz w:val="24"/>
          <w:szCs w:val="24"/>
          <w:lang w:eastAsia="en-IN"/>
        </w:rPr>
        <w:t>()), (</w:t>
      </w:r>
      <w:proofErr w:type="spellStart"/>
      <w:r w:rsidRPr="00A83BD7">
        <w:rPr>
          <w:rFonts w:ascii="Consolas" w:eastAsia="Times New Roman" w:hAnsi="Consolas" w:cs="Courier New"/>
          <w:color w:val="212529"/>
          <w:sz w:val="24"/>
          <w:szCs w:val="24"/>
          <w:lang w:eastAsia="en-IN"/>
        </w:rPr>
        <w:t>p.get_x</w:t>
      </w:r>
      <w:proofErr w:type="spellEnd"/>
      <w:r w:rsidRPr="00A83BD7">
        <w:rPr>
          <w:rFonts w:ascii="Consolas" w:eastAsia="Times New Roman" w:hAnsi="Consolas" w:cs="Courier New"/>
          <w:color w:val="212529"/>
          <w:sz w:val="24"/>
          <w:szCs w:val="24"/>
          <w:lang w:eastAsia="en-IN"/>
        </w:rPr>
        <w:t xml:space="preserve">()+0.25, </w:t>
      </w:r>
      <w:proofErr w:type="spellStart"/>
      <w:r w:rsidRPr="00A83BD7">
        <w:rPr>
          <w:rFonts w:ascii="Consolas" w:eastAsia="Times New Roman" w:hAnsi="Consolas" w:cs="Courier New"/>
          <w:color w:val="212529"/>
          <w:sz w:val="24"/>
          <w:szCs w:val="24"/>
          <w:lang w:eastAsia="en-IN"/>
        </w:rPr>
        <w:t>p.get_height</w:t>
      </w:r>
      <w:proofErr w:type="spellEnd"/>
      <w:r w:rsidRPr="00A83BD7">
        <w:rPr>
          <w:rFonts w:ascii="Consolas" w:eastAsia="Times New Roman" w:hAnsi="Consolas" w:cs="Courier New"/>
          <w:color w:val="212529"/>
          <w:sz w:val="24"/>
          <w:szCs w:val="24"/>
          <w:lang w:eastAsia="en-IN"/>
        </w:rPr>
        <w:t xml:space="preserve">()+1), </w:t>
      </w:r>
      <w:proofErr w:type="spellStart"/>
      <w:r w:rsidRPr="00A83BD7">
        <w:rPr>
          <w:rFonts w:ascii="Consolas" w:eastAsia="Times New Roman" w:hAnsi="Consolas" w:cs="Courier New"/>
          <w:color w:val="212529"/>
          <w:sz w:val="24"/>
          <w:szCs w:val="24"/>
          <w:lang w:eastAsia="en-IN"/>
        </w:rPr>
        <w:t>va</w:t>
      </w:r>
      <w:proofErr w:type="spellEnd"/>
      <w:r w:rsidRPr="00A83BD7">
        <w:rPr>
          <w:rFonts w:ascii="Consolas" w:eastAsia="Times New Roman" w:hAnsi="Consolas" w:cs="Courier New"/>
          <w:color w:val="212529"/>
          <w:sz w:val="24"/>
          <w:szCs w:val="24"/>
          <w:lang w:eastAsia="en-IN"/>
        </w:rPr>
        <w:t xml:space="preserve">='bottom', </w:t>
      </w:r>
      <w:proofErr w:type="spellStart"/>
      <w:r w:rsidRPr="00A83BD7">
        <w:rPr>
          <w:rFonts w:ascii="Consolas" w:eastAsia="Times New Roman" w:hAnsi="Consolas" w:cs="Courier New"/>
          <w:color w:val="212529"/>
          <w:sz w:val="24"/>
          <w:szCs w:val="24"/>
          <w:lang w:eastAsia="en-IN"/>
        </w:rPr>
        <w:t>color</w:t>
      </w:r>
      <w:proofErr w:type="spellEnd"/>
      <w:r w:rsidRPr="00A83BD7">
        <w:rPr>
          <w:rFonts w:ascii="Consolas" w:eastAsia="Times New Roman" w:hAnsi="Consolas" w:cs="Courier New"/>
          <w:color w:val="212529"/>
          <w:sz w:val="24"/>
          <w:szCs w:val="24"/>
          <w:lang w:eastAsia="en-IN"/>
        </w:rPr>
        <w:t>= 'black')</w:t>
      </w:r>
    </w:p>
    <w:p w:rsidR="00A83BD7" w:rsidRPr="00A83BD7" w:rsidRDefault="00A83BD7" w:rsidP="00A83BD7">
      <w:pPr>
        <w:shd w:val="clear" w:color="auto" w:fill="FFFFFF"/>
        <w:spacing w:after="100" w:afterAutospacing="1" w:line="495" w:lineRule="atLeast"/>
        <w:jc w:val="both"/>
        <w:rPr>
          <w:rFonts w:ascii="Arial" w:eastAsia="Times New Roman" w:hAnsi="Arial" w:cs="Arial"/>
          <w:color w:val="222222"/>
          <w:sz w:val="27"/>
          <w:szCs w:val="27"/>
          <w:lang w:eastAsia="en-IN"/>
        </w:rPr>
      </w:pPr>
      <w:r w:rsidRPr="00A83BD7">
        <w:rPr>
          <w:rFonts w:ascii="Arial" w:eastAsia="Times New Roman" w:hAnsi="Arial" w:cs="Arial"/>
          <w:b/>
          <w:bCs/>
          <w:color w:val="222222"/>
          <w:sz w:val="27"/>
          <w:szCs w:val="27"/>
          <w:lang w:eastAsia="en-IN"/>
        </w:rPr>
        <w:t>Output:</w:t>
      </w:r>
    </w:p>
    <w:p w:rsidR="00A83BD7" w:rsidRPr="00A83BD7" w:rsidRDefault="00A83BD7" w:rsidP="00A83BD7">
      <w:pPr>
        <w:shd w:val="clear" w:color="auto" w:fill="FFFFFF"/>
        <w:spacing w:after="100" w:afterAutospacing="1" w:line="495" w:lineRule="atLeast"/>
        <w:jc w:val="both"/>
        <w:rPr>
          <w:rFonts w:ascii="Arial" w:eastAsia="Times New Roman" w:hAnsi="Arial" w:cs="Arial"/>
          <w:color w:val="222222"/>
          <w:sz w:val="27"/>
          <w:szCs w:val="27"/>
          <w:lang w:eastAsia="en-IN"/>
        </w:rPr>
      </w:pPr>
      <w:r w:rsidRPr="00A83BD7">
        <w:rPr>
          <w:rFonts w:ascii="Arial" w:eastAsia="Times New Roman" w:hAnsi="Arial" w:cs="Arial"/>
          <w:color w:val="222222"/>
          <w:sz w:val="27"/>
          <w:szCs w:val="27"/>
          <w:lang w:eastAsia="en-IN"/>
        </w:rPr>
        <w:t> </w:t>
      </w:r>
    </w:p>
    <w:p w:rsidR="00A83BD7" w:rsidRPr="00A83BD7" w:rsidRDefault="00A83BD7" w:rsidP="00A83BD7">
      <w:pPr>
        <w:shd w:val="clear" w:color="auto" w:fill="FFFFFF"/>
        <w:spacing w:after="0" w:line="240" w:lineRule="auto"/>
        <w:rPr>
          <w:rFonts w:ascii="Arial" w:eastAsia="Times New Roman" w:hAnsi="Arial" w:cs="Arial"/>
          <w:color w:val="222222"/>
          <w:sz w:val="27"/>
          <w:szCs w:val="27"/>
          <w:lang w:eastAsia="en-IN"/>
        </w:rPr>
      </w:pPr>
      <w:r>
        <w:rPr>
          <w:rFonts w:ascii="Arial" w:eastAsia="Times New Roman" w:hAnsi="Arial" w:cs="Arial"/>
          <w:noProof/>
          <w:color w:val="222222"/>
          <w:sz w:val="27"/>
          <w:szCs w:val="27"/>
          <w:lang w:eastAsia="en-IN"/>
        </w:rPr>
        <w:drawing>
          <wp:inline distT="0" distB="0" distL="0" distR="0">
            <wp:extent cx="5885180" cy="3171190"/>
            <wp:effectExtent l="0" t="0" r="1270" b="0"/>
            <wp:docPr id="22" name="Picture 22" descr="Output | Prediction Using Machine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Output | Prediction Using Machine Learni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885180" cy="3171190"/>
                    </a:xfrm>
                    <a:prstGeom prst="rect">
                      <a:avLst/>
                    </a:prstGeom>
                    <a:noFill/>
                    <a:ln>
                      <a:noFill/>
                    </a:ln>
                  </pic:spPr>
                </pic:pic>
              </a:graphicData>
            </a:graphic>
          </wp:inline>
        </w:drawing>
      </w:r>
    </w:p>
    <w:p w:rsidR="00A83BD7" w:rsidRPr="00A83BD7" w:rsidRDefault="00A83BD7" w:rsidP="00A83BD7">
      <w:pPr>
        <w:shd w:val="clear" w:color="auto" w:fill="FFFFFF"/>
        <w:spacing w:after="100" w:afterAutospacing="1" w:line="495" w:lineRule="atLeast"/>
        <w:jc w:val="both"/>
        <w:rPr>
          <w:rFonts w:ascii="Arial" w:eastAsia="Times New Roman" w:hAnsi="Arial" w:cs="Arial"/>
          <w:color w:val="222222"/>
          <w:sz w:val="27"/>
          <w:szCs w:val="27"/>
          <w:lang w:eastAsia="en-IN"/>
        </w:rPr>
      </w:pPr>
      <w:r w:rsidRPr="00A83BD7">
        <w:rPr>
          <w:rFonts w:ascii="Arial" w:eastAsia="Times New Roman" w:hAnsi="Arial" w:cs="Arial"/>
          <w:b/>
          <w:bCs/>
          <w:color w:val="222222"/>
          <w:sz w:val="27"/>
          <w:szCs w:val="27"/>
          <w:lang w:eastAsia="en-IN"/>
        </w:rPr>
        <w:t xml:space="preserve">Plotting Bar chart for Types of Airline </w:t>
      </w:r>
      <w:proofErr w:type="spellStart"/>
      <w:r w:rsidRPr="00A83BD7">
        <w:rPr>
          <w:rFonts w:ascii="Arial" w:eastAsia="Times New Roman" w:hAnsi="Arial" w:cs="Arial"/>
          <w:b/>
          <w:bCs/>
          <w:color w:val="222222"/>
          <w:sz w:val="27"/>
          <w:szCs w:val="27"/>
          <w:lang w:eastAsia="en-IN"/>
        </w:rPr>
        <w:t>vs</w:t>
      </w:r>
      <w:proofErr w:type="spellEnd"/>
      <w:r w:rsidRPr="00A83BD7">
        <w:rPr>
          <w:rFonts w:ascii="Arial" w:eastAsia="Times New Roman" w:hAnsi="Arial" w:cs="Arial"/>
          <w:b/>
          <w:bCs/>
          <w:color w:val="222222"/>
          <w:sz w:val="27"/>
          <w:szCs w:val="27"/>
          <w:lang w:eastAsia="en-IN"/>
        </w:rPr>
        <w:t xml:space="preserve"> Number of Flights</w:t>
      </w:r>
    </w:p>
    <w:p w:rsidR="00A83BD7" w:rsidRPr="00A83BD7" w:rsidRDefault="00A83BD7" w:rsidP="00A83BD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4"/>
          <w:szCs w:val="24"/>
          <w:lang w:eastAsia="en-IN"/>
        </w:rPr>
      </w:pPr>
      <w:proofErr w:type="spellStart"/>
      <w:proofErr w:type="gramStart"/>
      <w:r w:rsidRPr="00A83BD7">
        <w:rPr>
          <w:rFonts w:ascii="Consolas" w:eastAsia="Times New Roman" w:hAnsi="Consolas" w:cs="Courier New"/>
          <w:color w:val="212529"/>
          <w:sz w:val="24"/>
          <w:szCs w:val="24"/>
          <w:lang w:eastAsia="en-IN"/>
        </w:rPr>
        <w:t>plt.figure</w:t>
      </w:r>
      <w:proofErr w:type="spellEnd"/>
      <w:r w:rsidRPr="00A83BD7">
        <w:rPr>
          <w:rFonts w:ascii="Consolas" w:eastAsia="Times New Roman" w:hAnsi="Consolas" w:cs="Courier New"/>
          <w:color w:val="212529"/>
          <w:sz w:val="24"/>
          <w:szCs w:val="24"/>
          <w:lang w:eastAsia="en-IN"/>
        </w:rPr>
        <w:t>(</w:t>
      </w:r>
      <w:proofErr w:type="spellStart"/>
      <w:proofErr w:type="gramEnd"/>
      <w:r w:rsidRPr="00A83BD7">
        <w:rPr>
          <w:rFonts w:ascii="Consolas" w:eastAsia="Times New Roman" w:hAnsi="Consolas" w:cs="Courier New"/>
          <w:color w:val="212529"/>
          <w:sz w:val="24"/>
          <w:szCs w:val="24"/>
          <w:lang w:eastAsia="en-IN"/>
        </w:rPr>
        <w:t>figsize</w:t>
      </w:r>
      <w:proofErr w:type="spellEnd"/>
      <w:r w:rsidRPr="00A83BD7">
        <w:rPr>
          <w:rFonts w:ascii="Consolas" w:eastAsia="Times New Roman" w:hAnsi="Consolas" w:cs="Courier New"/>
          <w:color w:val="212529"/>
          <w:sz w:val="24"/>
          <w:szCs w:val="24"/>
          <w:lang w:eastAsia="en-IN"/>
        </w:rPr>
        <w:t xml:space="preserve"> = (20,5))</w:t>
      </w:r>
    </w:p>
    <w:p w:rsidR="00A83BD7" w:rsidRPr="00A83BD7" w:rsidRDefault="00A83BD7" w:rsidP="00A83BD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4"/>
          <w:szCs w:val="24"/>
          <w:lang w:eastAsia="en-IN"/>
        </w:rPr>
      </w:pPr>
      <w:proofErr w:type="spellStart"/>
      <w:proofErr w:type="gramStart"/>
      <w:r w:rsidRPr="00A83BD7">
        <w:rPr>
          <w:rFonts w:ascii="Consolas" w:eastAsia="Times New Roman" w:hAnsi="Consolas" w:cs="Courier New"/>
          <w:color w:val="212529"/>
          <w:sz w:val="24"/>
          <w:szCs w:val="24"/>
          <w:lang w:eastAsia="en-IN"/>
        </w:rPr>
        <w:t>plt.title</w:t>
      </w:r>
      <w:proofErr w:type="spellEnd"/>
      <w:r w:rsidRPr="00A83BD7">
        <w:rPr>
          <w:rFonts w:ascii="Consolas" w:eastAsia="Times New Roman" w:hAnsi="Consolas" w:cs="Courier New"/>
          <w:color w:val="212529"/>
          <w:sz w:val="24"/>
          <w:szCs w:val="24"/>
          <w:lang w:eastAsia="en-IN"/>
        </w:rPr>
        <w:t>(</w:t>
      </w:r>
      <w:proofErr w:type="gramEnd"/>
      <w:r w:rsidRPr="00A83BD7">
        <w:rPr>
          <w:rFonts w:ascii="Consolas" w:eastAsia="Times New Roman" w:hAnsi="Consolas" w:cs="Courier New"/>
          <w:color w:val="212529"/>
          <w:sz w:val="24"/>
          <w:szCs w:val="24"/>
          <w:lang w:eastAsia="en-IN"/>
        </w:rPr>
        <w:t>'Count of flights with different Airlines')</w:t>
      </w:r>
    </w:p>
    <w:p w:rsidR="00A83BD7" w:rsidRPr="00A83BD7" w:rsidRDefault="00A83BD7" w:rsidP="00A83BD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4"/>
          <w:szCs w:val="24"/>
          <w:lang w:eastAsia="en-IN"/>
        </w:rPr>
      </w:pPr>
      <w:proofErr w:type="spellStart"/>
      <w:proofErr w:type="gramStart"/>
      <w:r w:rsidRPr="00A83BD7">
        <w:rPr>
          <w:rFonts w:ascii="Consolas" w:eastAsia="Times New Roman" w:hAnsi="Consolas" w:cs="Courier New"/>
          <w:color w:val="212529"/>
          <w:sz w:val="24"/>
          <w:szCs w:val="24"/>
          <w:lang w:eastAsia="en-IN"/>
        </w:rPr>
        <w:t>ax</w:t>
      </w:r>
      <w:proofErr w:type="spellEnd"/>
      <w:r w:rsidRPr="00A83BD7">
        <w:rPr>
          <w:rFonts w:ascii="Consolas" w:eastAsia="Times New Roman" w:hAnsi="Consolas" w:cs="Courier New"/>
          <w:color w:val="212529"/>
          <w:sz w:val="24"/>
          <w:szCs w:val="24"/>
          <w:lang w:eastAsia="en-IN"/>
        </w:rPr>
        <w:t>=</w:t>
      </w:r>
      <w:proofErr w:type="spellStart"/>
      <w:proofErr w:type="gramEnd"/>
      <w:r w:rsidRPr="00A83BD7">
        <w:rPr>
          <w:rFonts w:ascii="Consolas" w:eastAsia="Times New Roman" w:hAnsi="Consolas" w:cs="Courier New"/>
          <w:color w:val="212529"/>
          <w:sz w:val="24"/>
          <w:szCs w:val="24"/>
          <w:lang w:eastAsia="en-IN"/>
        </w:rPr>
        <w:t>sns.countplot</w:t>
      </w:r>
      <w:proofErr w:type="spellEnd"/>
      <w:r w:rsidRPr="00A83BD7">
        <w:rPr>
          <w:rFonts w:ascii="Consolas" w:eastAsia="Times New Roman" w:hAnsi="Consolas" w:cs="Courier New"/>
          <w:color w:val="212529"/>
          <w:sz w:val="24"/>
          <w:szCs w:val="24"/>
          <w:lang w:eastAsia="en-IN"/>
        </w:rPr>
        <w:t>(x = 'Airline', data =</w:t>
      </w:r>
      <w:proofErr w:type="spellStart"/>
      <w:r w:rsidRPr="00A83BD7">
        <w:rPr>
          <w:rFonts w:ascii="Consolas" w:eastAsia="Times New Roman" w:hAnsi="Consolas" w:cs="Courier New"/>
          <w:color w:val="212529"/>
          <w:sz w:val="24"/>
          <w:szCs w:val="24"/>
          <w:lang w:eastAsia="en-IN"/>
        </w:rPr>
        <w:t>train_df</w:t>
      </w:r>
      <w:proofErr w:type="spellEnd"/>
      <w:r w:rsidRPr="00A83BD7">
        <w:rPr>
          <w:rFonts w:ascii="Consolas" w:eastAsia="Times New Roman" w:hAnsi="Consolas" w:cs="Courier New"/>
          <w:color w:val="212529"/>
          <w:sz w:val="24"/>
          <w:szCs w:val="24"/>
          <w:lang w:eastAsia="en-IN"/>
        </w:rPr>
        <w:t>)</w:t>
      </w:r>
    </w:p>
    <w:p w:rsidR="00A83BD7" w:rsidRPr="00A83BD7" w:rsidRDefault="00A83BD7" w:rsidP="00A83BD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4"/>
          <w:szCs w:val="24"/>
          <w:lang w:eastAsia="en-IN"/>
        </w:rPr>
      </w:pPr>
      <w:proofErr w:type="spellStart"/>
      <w:proofErr w:type="gramStart"/>
      <w:r w:rsidRPr="00A83BD7">
        <w:rPr>
          <w:rFonts w:ascii="Consolas" w:eastAsia="Times New Roman" w:hAnsi="Consolas" w:cs="Courier New"/>
          <w:color w:val="212529"/>
          <w:sz w:val="24"/>
          <w:szCs w:val="24"/>
          <w:lang w:eastAsia="en-IN"/>
        </w:rPr>
        <w:t>plt.xlabel</w:t>
      </w:r>
      <w:proofErr w:type="spellEnd"/>
      <w:r w:rsidRPr="00A83BD7">
        <w:rPr>
          <w:rFonts w:ascii="Consolas" w:eastAsia="Times New Roman" w:hAnsi="Consolas" w:cs="Courier New"/>
          <w:color w:val="212529"/>
          <w:sz w:val="24"/>
          <w:szCs w:val="24"/>
          <w:lang w:eastAsia="en-IN"/>
        </w:rPr>
        <w:t>(</w:t>
      </w:r>
      <w:proofErr w:type="gramEnd"/>
      <w:r w:rsidRPr="00A83BD7">
        <w:rPr>
          <w:rFonts w:ascii="Consolas" w:eastAsia="Times New Roman" w:hAnsi="Consolas" w:cs="Courier New"/>
          <w:color w:val="212529"/>
          <w:sz w:val="24"/>
          <w:szCs w:val="24"/>
          <w:lang w:eastAsia="en-IN"/>
        </w:rPr>
        <w:t>'Airline')</w:t>
      </w:r>
    </w:p>
    <w:p w:rsidR="00A83BD7" w:rsidRPr="00A83BD7" w:rsidRDefault="00A83BD7" w:rsidP="00A83BD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4"/>
          <w:szCs w:val="24"/>
          <w:lang w:eastAsia="en-IN"/>
        </w:rPr>
      </w:pPr>
      <w:proofErr w:type="spellStart"/>
      <w:proofErr w:type="gramStart"/>
      <w:r w:rsidRPr="00A83BD7">
        <w:rPr>
          <w:rFonts w:ascii="Consolas" w:eastAsia="Times New Roman" w:hAnsi="Consolas" w:cs="Courier New"/>
          <w:color w:val="212529"/>
          <w:sz w:val="24"/>
          <w:szCs w:val="24"/>
          <w:lang w:eastAsia="en-IN"/>
        </w:rPr>
        <w:t>plt.ylabel</w:t>
      </w:r>
      <w:proofErr w:type="spellEnd"/>
      <w:r w:rsidRPr="00A83BD7">
        <w:rPr>
          <w:rFonts w:ascii="Consolas" w:eastAsia="Times New Roman" w:hAnsi="Consolas" w:cs="Courier New"/>
          <w:color w:val="212529"/>
          <w:sz w:val="24"/>
          <w:szCs w:val="24"/>
          <w:lang w:eastAsia="en-IN"/>
        </w:rPr>
        <w:t>(</w:t>
      </w:r>
      <w:proofErr w:type="gramEnd"/>
      <w:r w:rsidRPr="00A83BD7">
        <w:rPr>
          <w:rFonts w:ascii="Consolas" w:eastAsia="Times New Roman" w:hAnsi="Consolas" w:cs="Courier New"/>
          <w:color w:val="212529"/>
          <w:sz w:val="24"/>
          <w:szCs w:val="24"/>
          <w:lang w:eastAsia="en-IN"/>
        </w:rPr>
        <w:t>'Count of flights')</w:t>
      </w:r>
    </w:p>
    <w:p w:rsidR="00A83BD7" w:rsidRPr="00A83BD7" w:rsidRDefault="00A83BD7" w:rsidP="00A83BD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4"/>
          <w:szCs w:val="24"/>
          <w:lang w:eastAsia="en-IN"/>
        </w:rPr>
      </w:pPr>
      <w:proofErr w:type="spellStart"/>
      <w:proofErr w:type="gramStart"/>
      <w:r w:rsidRPr="00A83BD7">
        <w:rPr>
          <w:rFonts w:ascii="Consolas" w:eastAsia="Times New Roman" w:hAnsi="Consolas" w:cs="Courier New"/>
          <w:color w:val="212529"/>
          <w:sz w:val="24"/>
          <w:szCs w:val="24"/>
          <w:lang w:eastAsia="en-IN"/>
        </w:rPr>
        <w:t>plt.xticks</w:t>
      </w:r>
      <w:proofErr w:type="spellEnd"/>
      <w:r w:rsidRPr="00A83BD7">
        <w:rPr>
          <w:rFonts w:ascii="Consolas" w:eastAsia="Times New Roman" w:hAnsi="Consolas" w:cs="Courier New"/>
          <w:color w:val="212529"/>
          <w:sz w:val="24"/>
          <w:szCs w:val="24"/>
          <w:lang w:eastAsia="en-IN"/>
        </w:rPr>
        <w:t>(</w:t>
      </w:r>
      <w:proofErr w:type="gramEnd"/>
      <w:r w:rsidRPr="00A83BD7">
        <w:rPr>
          <w:rFonts w:ascii="Consolas" w:eastAsia="Times New Roman" w:hAnsi="Consolas" w:cs="Courier New"/>
          <w:color w:val="212529"/>
          <w:sz w:val="24"/>
          <w:szCs w:val="24"/>
          <w:lang w:eastAsia="en-IN"/>
        </w:rPr>
        <w:t>rotation = 45)</w:t>
      </w:r>
    </w:p>
    <w:p w:rsidR="00A83BD7" w:rsidRPr="00A83BD7" w:rsidRDefault="00A83BD7" w:rsidP="00A83BD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4"/>
          <w:szCs w:val="24"/>
          <w:lang w:eastAsia="en-IN"/>
        </w:rPr>
      </w:pPr>
      <w:proofErr w:type="gramStart"/>
      <w:r w:rsidRPr="00A83BD7">
        <w:rPr>
          <w:rFonts w:ascii="Consolas" w:eastAsia="Times New Roman" w:hAnsi="Consolas" w:cs="Courier New"/>
          <w:color w:val="212529"/>
          <w:sz w:val="24"/>
          <w:szCs w:val="24"/>
          <w:lang w:eastAsia="en-IN"/>
        </w:rPr>
        <w:t>for</w:t>
      </w:r>
      <w:proofErr w:type="gramEnd"/>
      <w:r w:rsidRPr="00A83BD7">
        <w:rPr>
          <w:rFonts w:ascii="Consolas" w:eastAsia="Times New Roman" w:hAnsi="Consolas" w:cs="Courier New"/>
          <w:color w:val="212529"/>
          <w:sz w:val="24"/>
          <w:szCs w:val="24"/>
          <w:lang w:eastAsia="en-IN"/>
        </w:rPr>
        <w:t xml:space="preserve"> p in </w:t>
      </w:r>
      <w:proofErr w:type="spellStart"/>
      <w:r w:rsidRPr="00A83BD7">
        <w:rPr>
          <w:rFonts w:ascii="Consolas" w:eastAsia="Times New Roman" w:hAnsi="Consolas" w:cs="Courier New"/>
          <w:color w:val="212529"/>
          <w:sz w:val="24"/>
          <w:szCs w:val="24"/>
          <w:lang w:eastAsia="en-IN"/>
        </w:rPr>
        <w:t>ax.patches</w:t>
      </w:r>
      <w:proofErr w:type="spellEnd"/>
      <w:r w:rsidRPr="00A83BD7">
        <w:rPr>
          <w:rFonts w:ascii="Consolas" w:eastAsia="Times New Roman" w:hAnsi="Consolas" w:cs="Courier New"/>
          <w:color w:val="212529"/>
          <w:sz w:val="24"/>
          <w:szCs w:val="24"/>
          <w:lang w:eastAsia="en-IN"/>
        </w:rPr>
        <w:t>:</w:t>
      </w:r>
    </w:p>
    <w:p w:rsidR="00A83BD7" w:rsidRPr="00A83BD7" w:rsidRDefault="00A83BD7" w:rsidP="00A83BD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4"/>
          <w:szCs w:val="24"/>
          <w:lang w:eastAsia="en-IN"/>
        </w:rPr>
      </w:pPr>
      <w:r w:rsidRPr="00A83BD7">
        <w:rPr>
          <w:rFonts w:ascii="Consolas" w:eastAsia="Times New Roman" w:hAnsi="Consolas" w:cs="Courier New"/>
          <w:color w:val="212529"/>
          <w:sz w:val="24"/>
          <w:szCs w:val="24"/>
          <w:lang w:eastAsia="en-IN"/>
        </w:rPr>
        <w:t xml:space="preserve">    </w:t>
      </w:r>
      <w:proofErr w:type="spellStart"/>
      <w:proofErr w:type="gramStart"/>
      <w:r w:rsidRPr="00A83BD7">
        <w:rPr>
          <w:rFonts w:ascii="Consolas" w:eastAsia="Times New Roman" w:hAnsi="Consolas" w:cs="Courier New"/>
          <w:color w:val="212529"/>
          <w:sz w:val="24"/>
          <w:szCs w:val="24"/>
          <w:lang w:eastAsia="en-IN"/>
        </w:rPr>
        <w:t>ax.annotate</w:t>
      </w:r>
      <w:proofErr w:type="spellEnd"/>
      <w:r w:rsidRPr="00A83BD7">
        <w:rPr>
          <w:rFonts w:ascii="Consolas" w:eastAsia="Times New Roman" w:hAnsi="Consolas" w:cs="Courier New"/>
          <w:color w:val="212529"/>
          <w:sz w:val="24"/>
          <w:szCs w:val="24"/>
          <w:lang w:eastAsia="en-IN"/>
        </w:rPr>
        <w:t>(</w:t>
      </w:r>
      <w:proofErr w:type="spellStart"/>
      <w:proofErr w:type="gramEnd"/>
      <w:r w:rsidRPr="00A83BD7">
        <w:rPr>
          <w:rFonts w:ascii="Consolas" w:eastAsia="Times New Roman" w:hAnsi="Consolas" w:cs="Courier New"/>
          <w:color w:val="212529"/>
          <w:sz w:val="24"/>
          <w:szCs w:val="24"/>
          <w:lang w:eastAsia="en-IN"/>
        </w:rPr>
        <w:t>int</w:t>
      </w:r>
      <w:proofErr w:type="spellEnd"/>
      <w:r w:rsidRPr="00A83BD7">
        <w:rPr>
          <w:rFonts w:ascii="Consolas" w:eastAsia="Times New Roman" w:hAnsi="Consolas" w:cs="Courier New"/>
          <w:color w:val="212529"/>
          <w:sz w:val="24"/>
          <w:szCs w:val="24"/>
          <w:lang w:eastAsia="en-IN"/>
        </w:rPr>
        <w:t>(</w:t>
      </w:r>
      <w:proofErr w:type="spellStart"/>
      <w:r w:rsidRPr="00A83BD7">
        <w:rPr>
          <w:rFonts w:ascii="Consolas" w:eastAsia="Times New Roman" w:hAnsi="Consolas" w:cs="Courier New"/>
          <w:color w:val="212529"/>
          <w:sz w:val="24"/>
          <w:szCs w:val="24"/>
          <w:lang w:eastAsia="en-IN"/>
        </w:rPr>
        <w:t>p.get_height</w:t>
      </w:r>
      <w:proofErr w:type="spellEnd"/>
      <w:r w:rsidRPr="00A83BD7">
        <w:rPr>
          <w:rFonts w:ascii="Consolas" w:eastAsia="Times New Roman" w:hAnsi="Consolas" w:cs="Courier New"/>
          <w:color w:val="212529"/>
          <w:sz w:val="24"/>
          <w:szCs w:val="24"/>
          <w:lang w:eastAsia="en-IN"/>
        </w:rPr>
        <w:t>()), (</w:t>
      </w:r>
      <w:proofErr w:type="spellStart"/>
      <w:r w:rsidRPr="00A83BD7">
        <w:rPr>
          <w:rFonts w:ascii="Consolas" w:eastAsia="Times New Roman" w:hAnsi="Consolas" w:cs="Courier New"/>
          <w:color w:val="212529"/>
          <w:sz w:val="24"/>
          <w:szCs w:val="24"/>
          <w:lang w:eastAsia="en-IN"/>
        </w:rPr>
        <w:t>p.get_x</w:t>
      </w:r>
      <w:proofErr w:type="spellEnd"/>
      <w:r w:rsidRPr="00A83BD7">
        <w:rPr>
          <w:rFonts w:ascii="Consolas" w:eastAsia="Times New Roman" w:hAnsi="Consolas" w:cs="Courier New"/>
          <w:color w:val="212529"/>
          <w:sz w:val="24"/>
          <w:szCs w:val="24"/>
          <w:lang w:eastAsia="en-IN"/>
        </w:rPr>
        <w:t xml:space="preserve">()+0.25, </w:t>
      </w:r>
      <w:proofErr w:type="spellStart"/>
      <w:r w:rsidRPr="00A83BD7">
        <w:rPr>
          <w:rFonts w:ascii="Consolas" w:eastAsia="Times New Roman" w:hAnsi="Consolas" w:cs="Courier New"/>
          <w:color w:val="212529"/>
          <w:sz w:val="24"/>
          <w:szCs w:val="24"/>
          <w:lang w:eastAsia="en-IN"/>
        </w:rPr>
        <w:t>p.get_height</w:t>
      </w:r>
      <w:proofErr w:type="spellEnd"/>
      <w:r w:rsidRPr="00A83BD7">
        <w:rPr>
          <w:rFonts w:ascii="Consolas" w:eastAsia="Times New Roman" w:hAnsi="Consolas" w:cs="Courier New"/>
          <w:color w:val="212529"/>
          <w:sz w:val="24"/>
          <w:szCs w:val="24"/>
          <w:lang w:eastAsia="en-IN"/>
        </w:rPr>
        <w:t xml:space="preserve">()+1), </w:t>
      </w:r>
      <w:proofErr w:type="spellStart"/>
      <w:r w:rsidRPr="00A83BD7">
        <w:rPr>
          <w:rFonts w:ascii="Consolas" w:eastAsia="Times New Roman" w:hAnsi="Consolas" w:cs="Courier New"/>
          <w:color w:val="212529"/>
          <w:sz w:val="24"/>
          <w:szCs w:val="24"/>
          <w:lang w:eastAsia="en-IN"/>
        </w:rPr>
        <w:t>va</w:t>
      </w:r>
      <w:proofErr w:type="spellEnd"/>
      <w:r w:rsidRPr="00A83BD7">
        <w:rPr>
          <w:rFonts w:ascii="Consolas" w:eastAsia="Times New Roman" w:hAnsi="Consolas" w:cs="Courier New"/>
          <w:color w:val="212529"/>
          <w:sz w:val="24"/>
          <w:szCs w:val="24"/>
          <w:lang w:eastAsia="en-IN"/>
        </w:rPr>
        <w:t xml:space="preserve">='bottom', </w:t>
      </w:r>
      <w:proofErr w:type="spellStart"/>
      <w:r w:rsidRPr="00A83BD7">
        <w:rPr>
          <w:rFonts w:ascii="Consolas" w:eastAsia="Times New Roman" w:hAnsi="Consolas" w:cs="Courier New"/>
          <w:color w:val="212529"/>
          <w:sz w:val="24"/>
          <w:szCs w:val="24"/>
          <w:lang w:eastAsia="en-IN"/>
        </w:rPr>
        <w:t>color</w:t>
      </w:r>
      <w:proofErr w:type="spellEnd"/>
      <w:r w:rsidRPr="00A83BD7">
        <w:rPr>
          <w:rFonts w:ascii="Consolas" w:eastAsia="Times New Roman" w:hAnsi="Consolas" w:cs="Courier New"/>
          <w:color w:val="212529"/>
          <w:sz w:val="24"/>
          <w:szCs w:val="24"/>
          <w:lang w:eastAsia="en-IN"/>
        </w:rPr>
        <w:t>= 'black')</w:t>
      </w:r>
    </w:p>
    <w:p w:rsidR="00A83BD7" w:rsidRPr="00A83BD7" w:rsidRDefault="00A83BD7" w:rsidP="00A83BD7">
      <w:pPr>
        <w:shd w:val="clear" w:color="auto" w:fill="FFFFFF"/>
        <w:spacing w:after="100" w:afterAutospacing="1" w:line="495" w:lineRule="atLeast"/>
        <w:jc w:val="both"/>
        <w:rPr>
          <w:rFonts w:ascii="Arial" w:eastAsia="Times New Roman" w:hAnsi="Arial" w:cs="Arial"/>
          <w:color w:val="222222"/>
          <w:sz w:val="27"/>
          <w:szCs w:val="27"/>
          <w:lang w:eastAsia="en-IN"/>
        </w:rPr>
      </w:pPr>
      <w:r w:rsidRPr="00A83BD7">
        <w:rPr>
          <w:rFonts w:ascii="Arial" w:eastAsia="Times New Roman" w:hAnsi="Arial" w:cs="Arial"/>
          <w:b/>
          <w:bCs/>
          <w:color w:val="222222"/>
          <w:sz w:val="27"/>
          <w:szCs w:val="27"/>
          <w:lang w:eastAsia="en-IN"/>
        </w:rPr>
        <w:t>Output:</w:t>
      </w:r>
    </w:p>
    <w:p w:rsidR="00A83BD7" w:rsidRPr="00A83BD7" w:rsidRDefault="00A83BD7" w:rsidP="00A83BD7">
      <w:pPr>
        <w:shd w:val="clear" w:color="auto" w:fill="FFFFFF"/>
        <w:spacing w:after="100" w:afterAutospacing="1" w:line="495" w:lineRule="atLeast"/>
        <w:jc w:val="both"/>
        <w:rPr>
          <w:rFonts w:ascii="Arial" w:eastAsia="Times New Roman" w:hAnsi="Arial" w:cs="Arial"/>
          <w:color w:val="222222"/>
          <w:sz w:val="27"/>
          <w:szCs w:val="27"/>
          <w:lang w:eastAsia="en-IN"/>
        </w:rPr>
      </w:pPr>
      <w:r w:rsidRPr="00A83BD7">
        <w:rPr>
          <w:rFonts w:ascii="Arial" w:eastAsia="Times New Roman" w:hAnsi="Arial" w:cs="Arial"/>
          <w:color w:val="222222"/>
          <w:sz w:val="27"/>
          <w:szCs w:val="27"/>
          <w:lang w:eastAsia="en-IN"/>
        </w:rPr>
        <w:t> </w:t>
      </w:r>
    </w:p>
    <w:p w:rsidR="00A83BD7" w:rsidRPr="00A83BD7" w:rsidRDefault="00A83BD7" w:rsidP="00A83BD7">
      <w:pPr>
        <w:shd w:val="clear" w:color="auto" w:fill="FFFFFF"/>
        <w:spacing w:after="0" w:line="240" w:lineRule="auto"/>
        <w:rPr>
          <w:rFonts w:ascii="Arial" w:eastAsia="Times New Roman" w:hAnsi="Arial" w:cs="Arial"/>
          <w:color w:val="222222"/>
          <w:sz w:val="27"/>
          <w:szCs w:val="27"/>
          <w:lang w:eastAsia="en-IN"/>
        </w:rPr>
      </w:pPr>
      <w:r>
        <w:rPr>
          <w:rFonts w:ascii="Arial" w:eastAsia="Times New Roman" w:hAnsi="Arial" w:cs="Arial"/>
          <w:noProof/>
          <w:color w:val="222222"/>
          <w:sz w:val="27"/>
          <w:szCs w:val="27"/>
          <w:lang w:eastAsia="en-IN"/>
        </w:rPr>
        <w:lastRenderedPageBreak/>
        <w:drawing>
          <wp:inline distT="0" distB="0" distL="0" distR="0">
            <wp:extent cx="5812971" cy="3679371"/>
            <wp:effectExtent l="0" t="0" r="0" b="0"/>
            <wp:docPr id="24" name="Picture 24" descr="Prediction Using Machine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Prediction Using Machine Learni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820761" cy="3684302"/>
                    </a:xfrm>
                    <a:prstGeom prst="rect">
                      <a:avLst/>
                    </a:prstGeom>
                    <a:noFill/>
                    <a:ln>
                      <a:noFill/>
                    </a:ln>
                  </pic:spPr>
                </pic:pic>
              </a:graphicData>
            </a:graphic>
          </wp:inline>
        </w:drawing>
      </w:r>
    </w:p>
    <w:p w:rsidR="00A83BD7" w:rsidRDefault="00A83BD7" w:rsidP="00A83BD7">
      <w:pPr>
        <w:pStyle w:val="NormalWeb"/>
        <w:shd w:val="clear" w:color="auto" w:fill="FFFFFF"/>
        <w:spacing w:before="0" w:beforeAutospacing="0" w:line="495" w:lineRule="atLeast"/>
        <w:jc w:val="both"/>
        <w:rPr>
          <w:rFonts w:ascii="Arial" w:hAnsi="Arial" w:cs="Arial"/>
          <w:color w:val="222222"/>
          <w:sz w:val="27"/>
          <w:szCs w:val="27"/>
        </w:rPr>
      </w:pPr>
      <w:r>
        <w:rPr>
          <w:rFonts w:ascii="Arial" w:hAnsi="Arial" w:cs="Arial"/>
          <w:b/>
          <w:bCs/>
          <w:color w:val="222222"/>
          <w:sz w:val="27"/>
          <w:szCs w:val="27"/>
        </w:rPr>
        <w:t>Plotting Ticket Prices VS Airlines</w:t>
      </w:r>
    </w:p>
    <w:p w:rsidR="00A83BD7" w:rsidRDefault="00A83BD7" w:rsidP="00A83BD7">
      <w:pPr>
        <w:pStyle w:val="HTMLPreformatted"/>
        <w:shd w:val="clear" w:color="auto" w:fill="FFFFFF"/>
        <w:rPr>
          <w:rFonts w:ascii="Consolas" w:hAnsi="Consolas"/>
          <w:color w:val="212529"/>
          <w:sz w:val="24"/>
          <w:szCs w:val="24"/>
        </w:rPr>
      </w:pPr>
      <w:proofErr w:type="spellStart"/>
      <w:proofErr w:type="gramStart"/>
      <w:r>
        <w:rPr>
          <w:rFonts w:ascii="Consolas" w:hAnsi="Consolas"/>
          <w:color w:val="212529"/>
          <w:sz w:val="24"/>
          <w:szCs w:val="24"/>
        </w:rPr>
        <w:t>plt.figure</w:t>
      </w:r>
      <w:proofErr w:type="spellEnd"/>
      <w:r>
        <w:rPr>
          <w:rFonts w:ascii="Consolas" w:hAnsi="Consolas"/>
          <w:color w:val="212529"/>
          <w:sz w:val="24"/>
          <w:szCs w:val="24"/>
        </w:rPr>
        <w:t>(</w:t>
      </w:r>
      <w:proofErr w:type="spellStart"/>
      <w:proofErr w:type="gramEnd"/>
      <w:r>
        <w:rPr>
          <w:rFonts w:ascii="Consolas" w:hAnsi="Consolas"/>
          <w:color w:val="212529"/>
          <w:sz w:val="24"/>
          <w:szCs w:val="24"/>
        </w:rPr>
        <w:t>figsize</w:t>
      </w:r>
      <w:proofErr w:type="spellEnd"/>
      <w:r>
        <w:rPr>
          <w:rFonts w:ascii="Consolas" w:hAnsi="Consolas"/>
          <w:color w:val="212529"/>
          <w:sz w:val="24"/>
          <w:szCs w:val="24"/>
        </w:rPr>
        <w:t xml:space="preserve"> = (15,4))</w:t>
      </w:r>
    </w:p>
    <w:p w:rsidR="00A83BD7" w:rsidRDefault="00A83BD7" w:rsidP="00A83BD7">
      <w:pPr>
        <w:pStyle w:val="HTMLPreformatted"/>
        <w:shd w:val="clear" w:color="auto" w:fill="FFFFFF"/>
        <w:rPr>
          <w:rFonts w:ascii="Consolas" w:hAnsi="Consolas"/>
          <w:color w:val="212529"/>
          <w:sz w:val="24"/>
          <w:szCs w:val="24"/>
        </w:rPr>
      </w:pPr>
      <w:proofErr w:type="spellStart"/>
      <w:proofErr w:type="gramStart"/>
      <w:r>
        <w:rPr>
          <w:rFonts w:ascii="Consolas" w:hAnsi="Consolas"/>
          <w:color w:val="212529"/>
          <w:sz w:val="24"/>
          <w:szCs w:val="24"/>
        </w:rPr>
        <w:t>plt.title</w:t>
      </w:r>
      <w:proofErr w:type="spellEnd"/>
      <w:r>
        <w:rPr>
          <w:rFonts w:ascii="Consolas" w:hAnsi="Consolas"/>
          <w:color w:val="212529"/>
          <w:sz w:val="24"/>
          <w:szCs w:val="24"/>
        </w:rPr>
        <w:t>(</w:t>
      </w:r>
      <w:proofErr w:type="gramEnd"/>
      <w:r>
        <w:rPr>
          <w:rFonts w:ascii="Consolas" w:hAnsi="Consolas"/>
          <w:color w:val="212529"/>
          <w:sz w:val="24"/>
          <w:szCs w:val="24"/>
        </w:rPr>
        <w:t>'Price VS Airlines')</w:t>
      </w:r>
    </w:p>
    <w:p w:rsidR="00A83BD7" w:rsidRDefault="00A83BD7" w:rsidP="00A83BD7">
      <w:pPr>
        <w:pStyle w:val="HTMLPreformatted"/>
        <w:shd w:val="clear" w:color="auto" w:fill="FFFFFF"/>
        <w:rPr>
          <w:rFonts w:ascii="Consolas" w:hAnsi="Consolas"/>
          <w:color w:val="212529"/>
          <w:sz w:val="24"/>
          <w:szCs w:val="24"/>
        </w:rPr>
      </w:pPr>
      <w:proofErr w:type="spellStart"/>
      <w:proofErr w:type="gramStart"/>
      <w:r>
        <w:rPr>
          <w:rFonts w:ascii="Consolas" w:hAnsi="Consolas"/>
          <w:color w:val="212529"/>
          <w:sz w:val="24"/>
          <w:szCs w:val="24"/>
        </w:rPr>
        <w:t>plt.scatter</w:t>
      </w:r>
      <w:proofErr w:type="spellEnd"/>
      <w:r>
        <w:rPr>
          <w:rFonts w:ascii="Consolas" w:hAnsi="Consolas"/>
          <w:color w:val="212529"/>
          <w:sz w:val="24"/>
          <w:szCs w:val="24"/>
        </w:rPr>
        <w:t>(</w:t>
      </w:r>
      <w:proofErr w:type="spellStart"/>
      <w:proofErr w:type="gramEnd"/>
      <w:r>
        <w:rPr>
          <w:rFonts w:ascii="Consolas" w:hAnsi="Consolas"/>
          <w:color w:val="212529"/>
          <w:sz w:val="24"/>
          <w:szCs w:val="24"/>
        </w:rPr>
        <w:t>train_df</w:t>
      </w:r>
      <w:proofErr w:type="spellEnd"/>
      <w:r>
        <w:rPr>
          <w:rFonts w:ascii="Consolas" w:hAnsi="Consolas"/>
          <w:color w:val="212529"/>
          <w:sz w:val="24"/>
          <w:szCs w:val="24"/>
        </w:rPr>
        <w:t xml:space="preserve">['Airline'], </w:t>
      </w:r>
      <w:proofErr w:type="spellStart"/>
      <w:r>
        <w:rPr>
          <w:rFonts w:ascii="Consolas" w:hAnsi="Consolas"/>
          <w:color w:val="212529"/>
          <w:sz w:val="24"/>
          <w:szCs w:val="24"/>
        </w:rPr>
        <w:t>train_df</w:t>
      </w:r>
      <w:proofErr w:type="spellEnd"/>
      <w:r>
        <w:rPr>
          <w:rFonts w:ascii="Consolas" w:hAnsi="Consolas"/>
          <w:color w:val="212529"/>
          <w:sz w:val="24"/>
          <w:szCs w:val="24"/>
        </w:rPr>
        <w:t>['Price'])</w:t>
      </w:r>
    </w:p>
    <w:p w:rsidR="00A83BD7" w:rsidRDefault="00A83BD7" w:rsidP="00A83BD7">
      <w:pPr>
        <w:pStyle w:val="HTMLPreformatted"/>
        <w:shd w:val="clear" w:color="auto" w:fill="FFFFFF"/>
        <w:rPr>
          <w:rFonts w:ascii="Consolas" w:hAnsi="Consolas"/>
          <w:color w:val="212529"/>
          <w:sz w:val="24"/>
          <w:szCs w:val="24"/>
        </w:rPr>
      </w:pPr>
      <w:proofErr w:type="spellStart"/>
      <w:r>
        <w:rPr>
          <w:rFonts w:ascii="Consolas" w:hAnsi="Consolas"/>
          <w:color w:val="212529"/>
          <w:sz w:val="24"/>
          <w:szCs w:val="24"/>
        </w:rPr>
        <w:t>plt.xticks</w:t>
      </w:r>
      <w:proofErr w:type="spellEnd"/>
    </w:p>
    <w:p w:rsidR="00A83BD7" w:rsidRDefault="00A83BD7" w:rsidP="00A83BD7">
      <w:pPr>
        <w:pStyle w:val="HTMLPreformatted"/>
        <w:shd w:val="clear" w:color="auto" w:fill="FFFFFF"/>
        <w:rPr>
          <w:rFonts w:ascii="Consolas" w:hAnsi="Consolas"/>
          <w:color w:val="212529"/>
          <w:sz w:val="24"/>
          <w:szCs w:val="24"/>
        </w:rPr>
      </w:pPr>
      <w:proofErr w:type="spellStart"/>
      <w:proofErr w:type="gramStart"/>
      <w:r>
        <w:rPr>
          <w:rFonts w:ascii="Consolas" w:hAnsi="Consolas"/>
          <w:color w:val="212529"/>
          <w:sz w:val="24"/>
          <w:szCs w:val="24"/>
        </w:rPr>
        <w:t>plt.xlabel</w:t>
      </w:r>
      <w:proofErr w:type="spellEnd"/>
      <w:r>
        <w:rPr>
          <w:rFonts w:ascii="Consolas" w:hAnsi="Consolas"/>
          <w:color w:val="212529"/>
          <w:sz w:val="24"/>
          <w:szCs w:val="24"/>
        </w:rPr>
        <w:t>(</w:t>
      </w:r>
      <w:proofErr w:type="gramEnd"/>
      <w:r>
        <w:rPr>
          <w:rFonts w:ascii="Consolas" w:hAnsi="Consolas"/>
          <w:color w:val="212529"/>
          <w:sz w:val="24"/>
          <w:szCs w:val="24"/>
        </w:rPr>
        <w:t>'Airline')</w:t>
      </w:r>
    </w:p>
    <w:p w:rsidR="00A83BD7" w:rsidRDefault="00A83BD7" w:rsidP="00A83BD7">
      <w:pPr>
        <w:pStyle w:val="HTMLPreformatted"/>
        <w:shd w:val="clear" w:color="auto" w:fill="FFFFFF"/>
        <w:rPr>
          <w:rFonts w:ascii="Consolas" w:hAnsi="Consolas"/>
          <w:color w:val="212529"/>
          <w:sz w:val="24"/>
          <w:szCs w:val="24"/>
        </w:rPr>
      </w:pPr>
      <w:proofErr w:type="spellStart"/>
      <w:proofErr w:type="gramStart"/>
      <w:r>
        <w:rPr>
          <w:rFonts w:ascii="Consolas" w:hAnsi="Consolas"/>
          <w:color w:val="212529"/>
          <w:sz w:val="24"/>
          <w:szCs w:val="24"/>
        </w:rPr>
        <w:t>plt.ylabel</w:t>
      </w:r>
      <w:proofErr w:type="spellEnd"/>
      <w:r>
        <w:rPr>
          <w:rFonts w:ascii="Consolas" w:hAnsi="Consolas"/>
          <w:color w:val="212529"/>
          <w:sz w:val="24"/>
          <w:szCs w:val="24"/>
        </w:rPr>
        <w:t>(</w:t>
      </w:r>
      <w:proofErr w:type="gramEnd"/>
      <w:r>
        <w:rPr>
          <w:rFonts w:ascii="Consolas" w:hAnsi="Consolas"/>
          <w:color w:val="212529"/>
          <w:sz w:val="24"/>
          <w:szCs w:val="24"/>
        </w:rPr>
        <w:t>'Price of ticket')</w:t>
      </w:r>
    </w:p>
    <w:p w:rsidR="00A83BD7" w:rsidRDefault="00A83BD7" w:rsidP="00A83BD7">
      <w:pPr>
        <w:pStyle w:val="HTMLPreformatted"/>
        <w:shd w:val="clear" w:color="auto" w:fill="FFFFFF"/>
        <w:rPr>
          <w:rFonts w:ascii="Consolas" w:hAnsi="Consolas"/>
          <w:color w:val="212529"/>
          <w:sz w:val="24"/>
          <w:szCs w:val="24"/>
        </w:rPr>
      </w:pPr>
      <w:proofErr w:type="spellStart"/>
      <w:proofErr w:type="gramStart"/>
      <w:r>
        <w:rPr>
          <w:rFonts w:ascii="Consolas" w:hAnsi="Consolas"/>
          <w:color w:val="212529"/>
          <w:sz w:val="24"/>
          <w:szCs w:val="24"/>
        </w:rPr>
        <w:t>plt.xticks</w:t>
      </w:r>
      <w:proofErr w:type="spellEnd"/>
      <w:r>
        <w:rPr>
          <w:rFonts w:ascii="Consolas" w:hAnsi="Consolas"/>
          <w:color w:val="212529"/>
          <w:sz w:val="24"/>
          <w:szCs w:val="24"/>
        </w:rPr>
        <w:t>(</w:t>
      </w:r>
      <w:proofErr w:type="gramEnd"/>
      <w:r>
        <w:rPr>
          <w:rFonts w:ascii="Consolas" w:hAnsi="Consolas"/>
          <w:color w:val="212529"/>
          <w:sz w:val="24"/>
          <w:szCs w:val="24"/>
        </w:rPr>
        <w:t>rotation = 90)</w:t>
      </w:r>
    </w:p>
    <w:p w:rsidR="00A83BD7" w:rsidRDefault="00A83BD7" w:rsidP="00A83BD7">
      <w:pPr>
        <w:pStyle w:val="NormalWeb"/>
        <w:shd w:val="clear" w:color="auto" w:fill="FFFFFF"/>
        <w:spacing w:before="0" w:beforeAutospacing="0" w:line="495" w:lineRule="atLeast"/>
        <w:jc w:val="both"/>
        <w:rPr>
          <w:rFonts w:ascii="Arial" w:hAnsi="Arial" w:cs="Arial"/>
          <w:color w:val="222222"/>
          <w:sz w:val="27"/>
          <w:szCs w:val="27"/>
        </w:rPr>
      </w:pPr>
      <w:r>
        <w:rPr>
          <w:rFonts w:ascii="Arial" w:hAnsi="Arial" w:cs="Arial"/>
          <w:b/>
          <w:bCs/>
          <w:color w:val="222222"/>
          <w:sz w:val="27"/>
          <w:szCs w:val="27"/>
        </w:rPr>
        <w:t>Output:</w:t>
      </w:r>
    </w:p>
    <w:p w:rsidR="00A83BD7" w:rsidRDefault="00A83BD7" w:rsidP="00A83BD7">
      <w:pPr>
        <w:pStyle w:val="NormalWeb"/>
        <w:shd w:val="clear" w:color="auto" w:fill="FFFFFF"/>
        <w:spacing w:before="0" w:beforeAutospacing="0" w:line="495" w:lineRule="atLeast"/>
        <w:jc w:val="both"/>
        <w:rPr>
          <w:rFonts w:ascii="Arial" w:hAnsi="Arial" w:cs="Arial"/>
          <w:color w:val="222222"/>
          <w:sz w:val="27"/>
          <w:szCs w:val="27"/>
        </w:rPr>
      </w:pPr>
      <w:r>
        <w:rPr>
          <w:rFonts w:ascii="Arial" w:hAnsi="Arial" w:cs="Arial"/>
          <w:color w:val="222222"/>
          <w:sz w:val="27"/>
          <w:szCs w:val="27"/>
        </w:rPr>
        <w:t> </w:t>
      </w:r>
    </w:p>
    <w:p w:rsidR="00A83BD7" w:rsidRDefault="00A83BD7" w:rsidP="00A83BD7">
      <w:pPr>
        <w:shd w:val="clear" w:color="auto" w:fill="FFFFFF"/>
        <w:rPr>
          <w:rFonts w:ascii="Arial" w:hAnsi="Arial" w:cs="Arial"/>
          <w:color w:val="222222"/>
          <w:sz w:val="27"/>
          <w:szCs w:val="27"/>
        </w:rPr>
      </w:pPr>
      <w:r>
        <w:rPr>
          <w:rFonts w:ascii="Arial" w:hAnsi="Arial" w:cs="Arial"/>
          <w:noProof/>
          <w:color w:val="222222"/>
          <w:sz w:val="27"/>
          <w:szCs w:val="27"/>
          <w:lang w:eastAsia="en-IN"/>
        </w:rPr>
        <w:drawing>
          <wp:inline distT="0" distB="0" distL="0" distR="0">
            <wp:extent cx="5791200" cy="2373086"/>
            <wp:effectExtent l="0" t="0" r="0" b="8255"/>
            <wp:docPr id="27" name="Picture 27" descr="Output | Prediction Using Machine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Output | Prediction Using Machine Learni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98377" cy="2376027"/>
                    </a:xfrm>
                    <a:prstGeom prst="rect">
                      <a:avLst/>
                    </a:prstGeom>
                    <a:noFill/>
                    <a:ln>
                      <a:noFill/>
                    </a:ln>
                  </pic:spPr>
                </pic:pic>
              </a:graphicData>
            </a:graphic>
          </wp:inline>
        </w:drawing>
      </w:r>
    </w:p>
    <w:p w:rsidR="00A83BD7" w:rsidRDefault="00A83BD7" w:rsidP="00A83BD7">
      <w:pPr>
        <w:pStyle w:val="Heading2"/>
        <w:shd w:val="clear" w:color="auto" w:fill="FFFFFF"/>
        <w:spacing w:before="450"/>
        <w:rPr>
          <w:rFonts w:ascii="Arial" w:hAnsi="Arial" w:cs="Arial"/>
          <w:b w:val="0"/>
          <w:bCs w:val="0"/>
          <w:color w:val="222222"/>
          <w:sz w:val="36"/>
          <w:szCs w:val="36"/>
        </w:rPr>
      </w:pPr>
      <w:r>
        <w:rPr>
          <w:rFonts w:ascii="Arial" w:hAnsi="Arial" w:cs="Arial"/>
          <w:b w:val="0"/>
          <w:bCs w:val="0"/>
          <w:color w:val="222222"/>
        </w:rPr>
        <w:lastRenderedPageBreak/>
        <w:t>Correlation between all Features</w:t>
      </w:r>
    </w:p>
    <w:p w:rsidR="00A83BD7" w:rsidRDefault="00A83BD7" w:rsidP="00A83BD7">
      <w:pPr>
        <w:pStyle w:val="NormalWeb"/>
        <w:shd w:val="clear" w:color="auto" w:fill="FFFFFF"/>
        <w:spacing w:before="0" w:beforeAutospacing="0" w:line="495" w:lineRule="atLeast"/>
        <w:jc w:val="both"/>
        <w:rPr>
          <w:rFonts w:ascii="Arial" w:hAnsi="Arial" w:cs="Arial"/>
          <w:color w:val="222222"/>
          <w:sz w:val="27"/>
          <w:szCs w:val="27"/>
        </w:rPr>
      </w:pPr>
      <w:r>
        <w:rPr>
          <w:rFonts w:ascii="Arial" w:hAnsi="Arial" w:cs="Arial"/>
          <w:b/>
          <w:bCs/>
          <w:color w:val="222222"/>
          <w:sz w:val="27"/>
          <w:szCs w:val="27"/>
        </w:rPr>
        <w:t>Plotting Correlation</w:t>
      </w:r>
    </w:p>
    <w:p w:rsidR="00A83BD7" w:rsidRDefault="00A83BD7" w:rsidP="00A83BD7">
      <w:pPr>
        <w:pStyle w:val="HTMLPreformatted"/>
        <w:shd w:val="clear" w:color="auto" w:fill="FFFFFF"/>
        <w:rPr>
          <w:rFonts w:ascii="Consolas" w:hAnsi="Consolas"/>
          <w:color w:val="212529"/>
          <w:sz w:val="24"/>
          <w:szCs w:val="24"/>
        </w:rPr>
      </w:pPr>
      <w:proofErr w:type="spellStart"/>
      <w:proofErr w:type="gramStart"/>
      <w:r>
        <w:rPr>
          <w:rFonts w:ascii="Consolas" w:hAnsi="Consolas"/>
          <w:color w:val="212529"/>
          <w:sz w:val="24"/>
          <w:szCs w:val="24"/>
        </w:rPr>
        <w:t>plt.figure</w:t>
      </w:r>
      <w:proofErr w:type="spellEnd"/>
      <w:r>
        <w:rPr>
          <w:rFonts w:ascii="Consolas" w:hAnsi="Consolas"/>
          <w:color w:val="212529"/>
          <w:sz w:val="24"/>
          <w:szCs w:val="24"/>
        </w:rPr>
        <w:t>(</w:t>
      </w:r>
      <w:proofErr w:type="spellStart"/>
      <w:proofErr w:type="gramEnd"/>
      <w:r>
        <w:rPr>
          <w:rFonts w:ascii="Consolas" w:hAnsi="Consolas"/>
          <w:color w:val="212529"/>
          <w:sz w:val="24"/>
          <w:szCs w:val="24"/>
        </w:rPr>
        <w:t>figsize</w:t>
      </w:r>
      <w:proofErr w:type="spellEnd"/>
      <w:r>
        <w:rPr>
          <w:rFonts w:ascii="Consolas" w:hAnsi="Consolas"/>
          <w:color w:val="212529"/>
          <w:sz w:val="24"/>
          <w:szCs w:val="24"/>
        </w:rPr>
        <w:t xml:space="preserve"> = (15,15))</w:t>
      </w:r>
    </w:p>
    <w:p w:rsidR="00A83BD7" w:rsidRDefault="00A83BD7" w:rsidP="00A83BD7">
      <w:pPr>
        <w:pStyle w:val="HTMLPreformatted"/>
        <w:shd w:val="clear" w:color="auto" w:fill="FFFFFF"/>
        <w:rPr>
          <w:rFonts w:ascii="Consolas" w:hAnsi="Consolas"/>
          <w:color w:val="212529"/>
          <w:sz w:val="24"/>
          <w:szCs w:val="24"/>
        </w:rPr>
      </w:pPr>
      <w:proofErr w:type="spellStart"/>
      <w:proofErr w:type="gramStart"/>
      <w:r>
        <w:rPr>
          <w:rFonts w:ascii="Consolas" w:hAnsi="Consolas"/>
          <w:color w:val="212529"/>
          <w:sz w:val="24"/>
          <w:szCs w:val="24"/>
        </w:rPr>
        <w:t>sns.heatmap</w:t>
      </w:r>
      <w:proofErr w:type="spellEnd"/>
      <w:r>
        <w:rPr>
          <w:rFonts w:ascii="Consolas" w:hAnsi="Consolas"/>
          <w:color w:val="212529"/>
          <w:sz w:val="24"/>
          <w:szCs w:val="24"/>
        </w:rPr>
        <w:t>(</w:t>
      </w:r>
      <w:proofErr w:type="spellStart"/>
      <w:proofErr w:type="gramEnd"/>
      <w:r>
        <w:rPr>
          <w:rFonts w:ascii="Consolas" w:hAnsi="Consolas"/>
          <w:color w:val="212529"/>
          <w:sz w:val="24"/>
          <w:szCs w:val="24"/>
        </w:rPr>
        <w:t>train_df.corr</w:t>
      </w:r>
      <w:proofErr w:type="spellEnd"/>
      <w:r>
        <w:rPr>
          <w:rFonts w:ascii="Consolas" w:hAnsi="Consolas"/>
          <w:color w:val="212529"/>
          <w:sz w:val="24"/>
          <w:szCs w:val="24"/>
        </w:rPr>
        <w:t xml:space="preserve">(), </w:t>
      </w:r>
      <w:proofErr w:type="spellStart"/>
      <w:r>
        <w:rPr>
          <w:rFonts w:ascii="Consolas" w:hAnsi="Consolas"/>
          <w:color w:val="212529"/>
          <w:sz w:val="24"/>
          <w:szCs w:val="24"/>
        </w:rPr>
        <w:t>annot</w:t>
      </w:r>
      <w:proofErr w:type="spellEnd"/>
      <w:r>
        <w:rPr>
          <w:rFonts w:ascii="Consolas" w:hAnsi="Consolas"/>
          <w:color w:val="212529"/>
          <w:sz w:val="24"/>
          <w:szCs w:val="24"/>
        </w:rPr>
        <w:t xml:space="preserve"> = True, </w:t>
      </w:r>
      <w:proofErr w:type="spellStart"/>
      <w:r>
        <w:rPr>
          <w:rFonts w:ascii="Consolas" w:hAnsi="Consolas"/>
          <w:color w:val="212529"/>
          <w:sz w:val="24"/>
          <w:szCs w:val="24"/>
        </w:rPr>
        <w:t>cmap</w:t>
      </w:r>
      <w:proofErr w:type="spellEnd"/>
      <w:r>
        <w:rPr>
          <w:rFonts w:ascii="Consolas" w:hAnsi="Consolas"/>
          <w:color w:val="212529"/>
          <w:sz w:val="24"/>
          <w:szCs w:val="24"/>
        </w:rPr>
        <w:t xml:space="preserve"> = "</w:t>
      </w:r>
      <w:proofErr w:type="spellStart"/>
      <w:r>
        <w:rPr>
          <w:rFonts w:ascii="Consolas" w:hAnsi="Consolas"/>
          <w:color w:val="212529"/>
          <w:sz w:val="24"/>
          <w:szCs w:val="24"/>
        </w:rPr>
        <w:t>RdYlGn</w:t>
      </w:r>
      <w:proofErr w:type="spellEnd"/>
      <w:r>
        <w:rPr>
          <w:rFonts w:ascii="Consolas" w:hAnsi="Consolas"/>
          <w:color w:val="212529"/>
          <w:sz w:val="24"/>
          <w:szCs w:val="24"/>
        </w:rPr>
        <w:t>")</w:t>
      </w:r>
    </w:p>
    <w:p w:rsidR="00A83BD7" w:rsidRDefault="00A83BD7" w:rsidP="00A83BD7">
      <w:pPr>
        <w:pStyle w:val="HTMLPreformatted"/>
        <w:shd w:val="clear" w:color="auto" w:fill="FFFFFF"/>
        <w:rPr>
          <w:rFonts w:ascii="Consolas" w:hAnsi="Consolas"/>
          <w:color w:val="212529"/>
          <w:sz w:val="24"/>
          <w:szCs w:val="24"/>
        </w:rPr>
      </w:pPr>
      <w:proofErr w:type="spellStart"/>
      <w:proofErr w:type="gramStart"/>
      <w:r>
        <w:rPr>
          <w:rFonts w:ascii="Consolas" w:hAnsi="Consolas"/>
          <w:color w:val="212529"/>
          <w:sz w:val="24"/>
          <w:szCs w:val="24"/>
        </w:rPr>
        <w:t>plt.show</w:t>
      </w:r>
      <w:proofErr w:type="spellEnd"/>
      <w:r>
        <w:rPr>
          <w:rFonts w:ascii="Consolas" w:hAnsi="Consolas"/>
          <w:color w:val="212529"/>
          <w:sz w:val="24"/>
          <w:szCs w:val="24"/>
        </w:rPr>
        <w:t>()</w:t>
      </w:r>
      <w:proofErr w:type="gramEnd"/>
    </w:p>
    <w:p w:rsidR="00A83BD7" w:rsidRDefault="00A83BD7" w:rsidP="00A83BD7">
      <w:pPr>
        <w:pStyle w:val="NormalWeb"/>
        <w:shd w:val="clear" w:color="auto" w:fill="FFFFFF"/>
        <w:spacing w:before="0" w:beforeAutospacing="0" w:line="495" w:lineRule="atLeast"/>
        <w:jc w:val="both"/>
        <w:rPr>
          <w:rFonts w:ascii="Arial" w:hAnsi="Arial" w:cs="Arial"/>
          <w:color w:val="222222"/>
          <w:sz w:val="27"/>
          <w:szCs w:val="27"/>
        </w:rPr>
      </w:pPr>
      <w:r>
        <w:rPr>
          <w:rFonts w:ascii="Arial" w:hAnsi="Arial" w:cs="Arial"/>
          <w:b/>
          <w:bCs/>
          <w:color w:val="222222"/>
          <w:sz w:val="27"/>
          <w:szCs w:val="27"/>
        </w:rPr>
        <w:t>Output:</w:t>
      </w:r>
    </w:p>
    <w:p w:rsidR="00A83BD7" w:rsidRDefault="00A83BD7" w:rsidP="00A83BD7">
      <w:pPr>
        <w:pStyle w:val="NormalWeb"/>
        <w:shd w:val="clear" w:color="auto" w:fill="FFFFFF"/>
        <w:spacing w:before="0" w:beforeAutospacing="0" w:line="495" w:lineRule="atLeast"/>
        <w:jc w:val="both"/>
        <w:rPr>
          <w:rFonts w:ascii="Arial" w:hAnsi="Arial" w:cs="Arial"/>
          <w:color w:val="222222"/>
          <w:sz w:val="27"/>
          <w:szCs w:val="27"/>
        </w:rPr>
      </w:pPr>
      <w:r>
        <w:rPr>
          <w:rFonts w:ascii="Arial" w:hAnsi="Arial" w:cs="Arial"/>
          <w:color w:val="222222"/>
          <w:sz w:val="27"/>
          <w:szCs w:val="27"/>
        </w:rPr>
        <w:t> </w:t>
      </w:r>
    </w:p>
    <w:p w:rsidR="00A83BD7" w:rsidRDefault="00A83BD7" w:rsidP="00A83BD7">
      <w:pPr>
        <w:shd w:val="clear" w:color="auto" w:fill="FFFFFF"/>
        <w:rPr>
          <w:rFonts w:ascii="Arial" w:hAnsi="Arial" w:cs="Arial"/>
          <w:color w:val="222222"/>
          <w:sz w:val="27"/>
          <w:szCs w:val="27"/>
        </w:rPr>
      </w:pPr>
      <w:r>
        <w:rPr>
          <w:rFonts w:ascii="Arial" w:hAnsi="Arial" w:cs="Arial"/>
          <w:noProof/>
          <w:color w:val="222222"/>
          <w:sz w:val="27"/>
          <w:szCs w:val="27"/>
          <w:lang w:eastAsia="en-IN"/>
        </w:rPr>
        <w:drawing>
          <wp:inline distT="0" distB="0" distL="0" distR="0">
            <wp:extent cx="6030686" cy="5486400"/>
            <wp:effectExtent l="0" t="0" r="8255" b="0"/>
            <wp:docPr id="26" name="Picture 26" descr="Correlation between all feat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orrelation between all features"/>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033862" cy="5489289"/>
                    </a:xfrm>
                    <a:prstGeom prst="rect">
                      <a:avLst/>
                    </a:prstGeom>
                    <a:noFill/>
                    <a:ln>
                      <a:noFill/>
                    </a:ln>
                  </pic:spPr>
                </pic:pic>
              </a:graphicData>
            </a:graphic>
          </wp:inline>
        </w:drawing>
      </w:r>
    </w:p>
    <w:p w:rsidR="00A83BD7" w:rsidRDefault="00A83BD7" w:rsidP="00A83BD7">
      <w:pPr>
        <w:pStyle w:val="NormalWeb"/>
        <w:shd w:val="clear" w:color="auto" w:fill="FFFFFF"/>
        <w:spacing w:before="0" w:beforeAutospacing="0" w:line="495" w:lineRule="atLeast"/>
        <w:jc w:val="both"/>
        <w:rPr>
          <w:rFonts w:ascii="Arial" w:hAnsi="Arial" w:cs="Arial"/>
          <w:color w:val="222222"/>
          <w:sz w:val="27"/>
          <w:szCs w:val="27"/>
        </w:rPr>
      </w:pPr>
      <w:r>
        <w:rPr>
          <w:rFonts w:ascii="Arial" w:hAnsi="Arial" w:cs="Arial"/>
          <w:b/>
          <w:bCs/>
          <w:color w:val="222222"/>
          <w:sz w:val="27"/>
          <w:szCs w:val="27"/>
        </w:rPr>
        <w:t>Dropping the Price column as it is of no use</w:t>
      </w:r>
    </w:p>
    <w:p w:rsidR="00A83BD7" w:rsidRDefault="00A83BD7" w:rsidP="00A83BD7">
      <w:pPr>
        <w:pStyle w:val="HTMLPreformatted"/>
        <w:shd w:val="clear" w:color="auto" w:fill="FFFFFF"/>
        <w:rPr>
          <w:rFonts w:ascii="Consolas" w:hAnsi="Consolas"/>
          <w:color w:val="212529"/>
          <w:sz w:val="24"/>
          <w:szCs w:val="24"/>
        </w:rPr>
      </w:pPr>
      <w:proofErr w:type="gramStart"/>
      <w:r>
        <w:rPr>
          <w:rFonts w:ascii="Consolas" w:hAnsi="Consolas"/>
          <w:color w:val="212529"/>
          <w:sz w:val="24"/>
          <w:szCs w:val="24"/>
        </w:rPr>
        <w:t>data</w:t>
      </w:r>
      <w:proofErr w:type="gramEnd"/>
      <w:r>
        <w:rPr>
          <w:rFonts w:ascii="Consolas" w:hAnsi="Consolas"/>
          <w:color w:val="212529"/>
          <w:sz w:val="24"/>
          <w:szCs w:val="24"/>
        </w:rPr>
        <w:t xml:space="preserve"> = </w:t>
      </w:r>
      <w:proofErr w:type="spellStart"/>
      <w:r>
        <w:rPr>
          <w:rFonts w:ascii="Consolas" w:hAnsi="Consolas"/>
          <w:color w:val="212529"/>
          <w:sz w:val="24"/>
          <w:szCs w:val="24"/>
        </w:rPr>
        <w:t>train_df.drop</w:t>
      </w:r>
      <w:proofErr w:type="spellEnd"/>
      <w:r>
        <w:rPr>
          <w:rFonts w:ascii="Consolas" w:hAnsi="Consolas"/>
          <w:color w:val="212529"/>
          <w:sz w:val="24"/>
          <w:szCs w:val="24"/>
        </w:rPr>
        <w:t>(["Price"], axis=1)</w:t>
      </w:r>
    </w:p>
    <w:p w:rsidR="00A83BD7" w:rsidRDefault="00A83BD7" w:rsidP="00A83BD7">
      <w:pPr>
        <w:pStyle w:val="NormalWeb"/>
        <w:shd w:val="clear" w:color="auto" w:fill="FFFFFF"/>
        <w:spacing w:before="0" w:beforeAutospacing="0" w:line="495" w:lineRule="atLeast"/>
        <w:jc w:val="both"/>
        <w:rPr>
          <w:rFonts w:ascii="Arial" w:hAnsi="Arial" w:cs="Arial"/>
          <w:color w:val="222222"/>
          <w:sz w:val="27"/>
          <w:szCs w:val="27"/>
        </w:rPr>
      </w:pPr>
      <w:r>
        <w:rPr>
          <w:rFonts w:ascii="Arial" w:hAnsi="Arial" w:cs="Arial"/>
          <w:b/>
          <w:bCs/>
          <w:color w:val="222222"/>
          <w:sz w:val="27"/>
          <w:szCs w:val="27"/>
        </w:rPr>
        <w:t>Dealing with Categorical Data and Numerical Data</w:t>
      </w:r>
    </w:p>
    <w:p w:rsidR="00A83BD7" w:rsidRDefault="00A83BD7" w:rsidP="00A83BD7">
      <w:pPr>
        <w:pStyle w:val="HTMLPreformatted"/>
        <w:shd w:val="clear" w:color="auto" w:fill="FFFFFF"/>
        <w:rPr>
          <w:rFonts w:ascii="Consolas" w:hAnsi="Consolas"/>
          <w:color w:val="212529"/>
          <w:sz w:val="24"/>
          <w:szCs w:val="24"/>
        </w:rPr>
      </w:pPr>
      <w:proofErr w:type="spellStart"/>
      <w:r>
        <w:rPr>
          <w:rFonts w:ascii="Consolas" w:hAnsi="Consolas"/>
          <w:color w:val="212529"/>
          <w:sz w:val="24"/>
          <w:szCs w:val="24"/>
        </w:rPr>
        <w:lastRenderedPageBreak/>
        <w:t>train_categorical_data</w:t>
      </w:r>
      <w:proofErr w:type="spellEnd"/>
      <w:r>
        <w:rPr>
          <w:rFonts w:ascii="Consolas" w:hAnsi="Consolas"/>
          <w:color w:val="212529"/>
          <w:sz w:val="24"/>
          <w:szCs w:val="24"/>
        </w:rPr>
        <w:t xml:space="preserve"> = </w:t>
      </w:r>
      <w:proofErr w:type="spellStart"/>
      <w:r>
        <w:rPr>
          <w:rFonts w:ascii="Consolas" w:hAnsi="Consolas"/>
          <w:color w:val="212529"/>
          <w:sz w:val="24"/>
          <w:szCs w:val="24"/>
        </w:rPr>
        <w:t>data.select_</w:t>
      </w:r>
      <w:proofErr w:type="gramStart"/>
      <w:r>
        <w:rPr>
          <w:rFonts w:ascii="Consolas" w:hAnsi="Consolas"/>
          <w:color w:val="212529"/>
          <w:sz w:val="24"/>
          <w:szCs w:val="24"/>
        </w:rPr>
        <w:t>dtypes</w:t>
      </w:r>
      <w:proofErr w:type="spellEnd"/>
      <w:r>
        <w:rPr>
          <w:rFonts w:ascii="Consolas" w:hAnsi="Consolas"/>
          <w:color w:val="212529"/>
          <w:sz w:val="24"/>
          <w:szCs w:val="24"/>
        </w:rPr>
        <w:t>(</w:t>
      </w:r>
      <w:proofErr w:type="gramEnd"/>
      <w:r>
        <w:rPr>
          <w:rFonts w:ascii="Consolas" w:hAnsi="Consolas"/>
          <w:color w:val="212529"/>
          <w:sz w:val="24"/>
          <w:szCs w:val="24"/>
        </w:rPr>
        <w:t>exclude=['int64', 'float','int32'])</w:t>
      </w:r>
    </w:p>
    <w:p w:rsidR="00A83BD7" w:rsidRDefault="00A83BD7" w:rsidP="00A83BD7">
      <w:pPr>
        <w:pStyle w:val="HTMLPreformatted"/>
        <w:shd w:val="clear" w:color="auto" w:fill="FFFFFF"/>
        <w:rPr>
          <w:rFonts w:ascii="Consolas" w:hAnsi="Consolas"/>
          <w:color w:val="212529"/>
          <w:sz w:val="24"/>
          <w:szCs w:val="24"/>
        </w:rPr>
      </w:pPr>
      <w:proofErr w:type="spellStart"/>
      <w:r>
        <w:rPr>
          <w:rFonts w:ascii="Consolas" w:hAnsi="Consolas"/>
          <w:color w:val="212529"/>
          <w:sz w:val="24"/>
          <w:szCs w:val="24"/>
        </w:rPr>
        <w:t>train_numerical_data</w:t>
      </w:r>
      <w:proofErr w:type="spellEnd"/>
      <w:r>
        <w:rPr>
          <w:rFonts w:ascii="Consolas" w:hAnsi="Consolas"/>
          <w:color w:val="212529"/>
          <w:sz w:val="24"/>
          <w:szCs w:val="24"/>
        </w:rPr>
        <w:t xml:space="preserve"> = </w:t>
      </w:r>
      <w:proofErr w:type="spellStart"/>
      <w:r>
        <w:rPr>
          <w:rFonts w:ascii="Consolas" w:hAnsi="Consolas"/>
          <w:color w:val="212529"/>
          <w:sz w:val="24"/>
          <w:szCs w:val="24"/>
        </w:rPr>
        <w:t>data.select_</w:t>
      </w:r>
      <w:proofErr w:type="gramStart"/>
      <w:r>
        <w:rPr>
          <w:rFonts w:ascii="Consolas" w:hAnsi="Consolas"/>
          <w:color w:val="212529"/>
          <w:sz w:val="24"/>
          <w:szCs w:val="24"/>
        </w:rPr>
        <w:t>dtypes</w:t>
      </w:r>
      <w:proofErr w:type="spellEnd"/>
      <w:r>
        <w:rPr>
          <w:rFonts w:ascii="Consolas" w:hAnsi="Consolas"/>
          <w:color w:val="212529"/>
          <w:sz w:val="24"/>
          <w:szCs w:val="24"/>
        </w:rPr>
        <w:t>(</w:t>
      </w:r>
      <w:proofErr w:type="gramEnd"/>
      <w:r>
        <w:rPr>
          <w:rFonts w:ascii="Consolas" w:hAnsi="Consolas"/>
          <w:color w:val="212529"/>
          <w:sz w:val="24"/>
          <w:szCs w:val="24"/>
        </w:rPr>
        <w:t>include=['int64', 'float','int32'])</w:t>
      </w:r>
    </w:p>
    <w:p w:rsidR="00A83BD7" w:rsidRDefault="00A83BD7" w:rsidP="00A83BD7">
      <w:pPr>
        <w:pStyle w:val="HTMLPreformatted"/>
        <w:shd w:val="clear" w:color="auto" w:fill="FFFFFF"/>
        <w:rPr>
          <w:rFonts w:ascii="Consolas" w:hAnsi="Consolas"/>
          <w:color w:val="212529"/>
          <w:sz w:val="24"/>
          <w:szCs w:val="24"/>
        </w:rPr>
      </w:pPr>
    </w:p>
    <w:p w:rsidR="00A83BD7" w:rsidRDefault="00A83BD7" w:rsidP="00A83BD7">
      <w:pPr>
        <w:pStyle w:val="HTMLPreformatted"/>
        <w:shd w:val="clear" w:color="auto" w:fill="FFFFFF"/>
        <w:rPr>
          <w:rFonts w:ascii="Consolas" w:hAnsi="Consolas"/>
          <w:color w:val="212529"/>
          <w:sz w:val="24"/>
          <w:szCs w:val="24"/>
        </w:rPr>
      </w:pPr>
      <w:proofErr w:type="spellStart"/>
      <w:r>
        <w:rPr>
          <w:rFonts w:ascii="Consolas" w:hAnsi="Consolas"/>
          <w:color w:val="212529"/>
          <w:sz w:val="24"/>
          <w:szCs w:val="24"/>
        </w:rPr>
        <w:t>test_categorical_data</w:t>
      </w:r>
      <w:proofErr w:type="spellEnd"/>
      <w:r>
        <w:rPr>
          <w:rFonts w:ascii="Consolas" w:hAnsi="Consolas"/>
          <w:color w:val="212529"/>
          <w:sz w:val="24"/>
          <w:szCs w:val="24"/>
        </w:rPr>
        <w:t xml:space="preserve"> = </w:t>
      </w:r>
      <w:proofErr w:type="spellStart"/>
      <w:r>
        <w:rPr>
          <w:rFonts w:ascii="Consolas" w:hAnsi="Consolas"/>
          <w:color w:val="212529"/>
          <w:sz w:val="24"/>
          <w:szCs w:val="24"/>
        </w:rPr>
        <w:t>test_df.select_</w:t>
      </w:r>
      <w:proofErr w:type="gramStart"/>
      <w:r>
        <w:rPr>
          <w:rFonts w:ascii="Consolas" w:hAnsi="Consolas"/>
          <w:color w:val="212529"/>
          <w:sz w:val="24"/>
          <w:szCs w:val="24"/>
        </w:rPr>
        <w:t>dtypes</w:t>
      </w:r>
      <w:proofErr w:type="spellEnd"/>
      <w:r>
        <w:rPr>
          <w:rFonts w:ascii="Consolas" w:hAnsi="Consolas"/>
          <w:color w:val="212529"/>
          <w:sz w:val="24"/>
          <w:szCs w:val="24"/>
        </w:rPr>
        <w:t>(</w:t>
      </w:r>
      <w:proofErr w:type="gramEnd"/>
      <w:r>
        <w:rPr>
          <w:rFonts w:ascii="Consolas" w:hAnsi="Consolas"/>
          <w:color w:val="212529"/>
          <w:sz w:val="24"/>
          <w:szCs w:val="24"/>
        </w:rPr>
        <w:t>exclude=['int64', 'float','int32','int32'])</w:t>
      </w:r>
    </w:p>
    <w:p w:rsidR="00A83BD7" w:rsidRDefault="00A83BD7" w:rsidP="00A83BD7">
      <w:pPr>
        <w:pStyle w:val="HTMLPreformatted"/>
        <w:shd w:val="clear" w:color="auto" w:fill="FFFFFF"/>
        <w:rPr>
          <w:rFonts w:ascii="Consolas" w:hAnsi="Consolas"/>
          <w:color w:val="212529"/>
          <w:sz w:val="24"/>
          <w:szCs w:val="24"/>
        </w:rPr>
      </w:pPr>
      <w:proofErr w:type="spellStart"/>
      <w:r>
        <w:rPr>
          <w:rFonts w:ascii="Consolas" w:hAnsi="Consolas"/>
          <w:color w:val="212529"/>
          <w:sz w:val="24"/>
          <w:szCs w:val="24"/>
        </w:rPr>
        <w:t>test_numerical_</w:t>
      </w:r>
      <w:proofErr w:type="gramStart"/>
      <w:r>
        <w:rPr>
          <w:rFonts w:ascii="Consolas" w:hAnsi="Consolas"/>
          <w:color w:val="212529"/>
          <w:sz w:val="24"/>
          <w:szCs w:val="24"/>
        </w:rPr>
        <w:t>data</w:t>
      </w:r>
      <w:proofErr w:type="spellEnd"/>
      <w:r>
        <w:rPr>
          <w:rFonts w:ascii="Consolas" w:hAnsi="Consolas"/>
          <w:color w:val="212529"/>
          <w:sz w:val="24"/>
          <w:szCs w:val="24"/>
        </w:rPr>
        <w:t xml:space="preserve">  =</w:t>
      </w:r>
      <w:proofErr w:type="gramEnd"/>
      <w:r>
        <w:rPr>
          <w:rFonts w:ascii="Consolas" w:hAnsi="Consolas"/>
          <w:color w:val="212529"/>
          <w:sz w:val="24"/>
          <w:szCs w:val="24"/>
        </w:rPr>
        <w:t xml:space="preserve"> </w:t>
      </w:r>
      <w:proofErr w:type="spellStart"/>
      <w:r>
        <w:rPr>
          <w:rFonts w:ascii="Consolas" w:hAnsi="Consolas"/>
          <w:color w:val="212529"/>
          <w:sz w:val="24"/>
          <w:szCs w:val="24"/>
        </w:rPr>
        <w:t>test_df.select_dtypes</w:t>
      </w:r>
      <w:proofErr w:type="spellEnd"/>
      <w:r>
        <w:rPr>
          <w:rFonts w:ascii="Consolas" w:hAnsi="Consolas"/>
          <w:color w:val="212529"/>
          <w:sz w:val="24"/>
          <w:szCs w:val="24"/>
        </w:rPr>
        <w:t>(include=['int64', 'float','int32'])</w:t>
      </w:r>
    </w:p>
    <w:p w:rsidR="00A83BD7" w:rsidRDefault="00A83BD7" w:rsidP="00A83BD7">
      <w:pPr>
        <w:pStyle w:val="HTMLPreformatted"/>
        <w:shd w:val="clear" w:color="auto" w:fill="FFFFFF"/>
        <w:rPr>
          <w:rFonts w:ascii="Consolas" w:hAnsi="Consolas"/>
          <w:color w:val="212529"/>
          <w:sz w:val="24"/>
          <w:szCs w:val="24"/>
        </w:rPr>
      </w:pPr>
      <w:proofErr w:type="spellStart"/>
      <w:r>
        <w:rPr>
          <w:rFonts w:ascii="Consolas" w:hAnsi="Consolas"/>
          <w:color w:val="212529"/>
          <w:sz w:val="24"/>
          <w:szCs w:val="24"/>
        </w:rPr>
        <w:t>train_categorical_</w:t>
      </w:r>
      <w:proofErr w:type="gramStart"/>
      <w:r>
        <w:rPr>
          <w:rFonts w:ascii="Consolas" w:hAnsi="Consolas"/>
          <w:color w:val="212529"/>
          <w:sz w:val="24"/>
          <w:szCs w:val="24"/>
        </w:rPr>
        <w:t>data.head</w:t>
      </w:r>
      <w:proofErr w:type="spellEnd"/>
      <w:r>
        <w:rPr>
          <w:rFonts w:ascii="Consolas" w:hAnsi="Consolas"/>
          <w:color w:val="212529"/>
          <w:sz w:val="24"/>
          <w:szCs w:val="24"/>
        </w:rPr>
        <w:t>()</w:t>
      </w:r>
      <w:proofErr w:type="gramEnd"/>
    </w:p>
    <w:p w:rsidR="00A83BD7" w:rsidRDefault="00A83BD7" w:rsidP="00A83BD7">
      <w:pPr>
        <w:pStyle w:val="NormalWeb"/>
        <w:shd w:val="clear" w:color="auto" w:fill="FFFFFF"/>
        <w:spacing w:before="0" w:beforeAutospacing="0" w:line="495" w:lineRule="atLeast"/>
        <w:jc w:val="both"/>
        <w:rPr>
          <w:rFonts w:ascii="Arial" w:hAnsi="Arial" w:cs="Arial"/>
          <w:color w:val="222222"/>
          <w:sz w:val="27"/>
          <w:szCs w:val="27"/>
        </w:rPr>
      </w:pPr>
      <w:r>
        <w:rPr>
          <w:rFonts w:ascii="Arial" w:hAnsi="Arial" w:cs="Arial"/>
          <w:b/>
          <w:bCs/>
          <w:color w:val="222222"/>
          <w:sz w:val="27"/>
          <w:szCs w:val="27"/>
        </w:rPr>
        <w:t>Output:</w:t>
      </w:r>
    </w:p>
    <w:p w:rsidR="00A83BD7" w:rsidRDefault="00A83BD7" w:rsidP="00A83BD7">
      <w:pPr>
        <w:pStyle w:val="NormalWeb"/>
        <w:shd w:val="clear" w:color="auto" w:fill="FFFFFF"/>
        <w:spacing w:before="0" w:beforeAutospacing="0" w:line="495" w:lineRule="atLeast"/>
        <w:jc w:val="both"/>
        <w:rPr>
          <w:rFonts w:ascii="Arial" w:hAnsi="Arial" w:cs="Arial"/>
          <w:color w:val="222222"/>
          <w:sz w:val="27"/>
          <w:szCs w:val="27"/>
        </w:rPr>
      </w:pPr>
      <w:r>
        <w:rPr>
          <w:rFonts w:ascii="Arial" w:hAnsi="Arial" w:cs="Arial"/>
          <w:color w:val="222222"/>
          <w:sz w:val="27"/>
          <w:szCs w:val="27"/>
        </w:rPr>
        <w:t> </w:t>
      </w:r>
    </w:p>
    <w:p w:rsidR="00A83BD7" w:rsidRDefault="00A83BD7" w:rsidP="00A83BD7">
      <w:pPr>
        <w:shd w:val="clear" w:color="auto" w:fill="FFFFFF"/>
        <w:rPr>
          <w:rFonts w:ascii="Arial" w:hAnsi="Arial" w:cs="Arial"/>
          <w:color w:val="222222"/>
          <w:sz w:val="27"/>
          <w:szCs w:val="27"/>
        </w:rPr>
      </w:pPr>
      <w:r>
        <w:rPr>
          <w:rFonts w:ascii="Arial" w:hAnsi="Arial" w:cs="Arial"/>
          <w:noProof/>
          <w:color w:val="222222"/>
          <w:sz w:val="27"/>
          <w:szCs w:val="27"/>
          <w:lang w:eastAsia="en-IN"/>
        </w:rPr>
        <w:drawing>
          <wp:inline distT="0" distB="0" distL="0" distR="0">
            <wp:extent cx="5660571" cy="1981200"/>
            <wp:effectExtent l="0" t="0" r="0" b="0"/>
            <wp:docPr id="25" name="Picture 25" descr="Prediction Using Machine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Prediction Using Machine Learni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669642" cy="1984375"/>
                    </a:xfrm>
                    <a:prstGeom prst="rect">
                      <a:avLst/>
                    </a:prstGeom>
                    <a:noFill/>
                    <a:ln>
                      <a:noFill/>
                    </a:ln>
                  </pic:spPr>
                </pic:pic>
              </a:graphicData>
            </a:graphic>
          </wp:inline>
        </w:drawing>
      </w:r>
    </w:p>
    <w:p w:rsidR="00A83BD7" w:rsidRDefault="00A83BD7" w:rsidP="00A83BD7">
      <w:pPr>
        <w:pStyle w:val="NormalWeb"/>
        <w:shd w:val="clear" w:color="auto" w:fill="FFFFFF"/>
        <w:spacing w:before="0" w:beforeAutospacing="0" w:line="495" w:lineRule="atLeast"/>
        <w:jc w:val="both"/>
        <w:rPr>
          <w:rFonts w:ascii="Arial" w:hAnsi="Arial" w:cs="Arial"/>
          <w:color w:val="222222"/>
          <w:sz w:val="27"/>
          <w:szCs w:val="27"/>
        </w:rPr>
      </w:pPr>
      <w:r>
        <w:rPr>
          <w:rFonts w:ascii="Arial" w:hAnsi="Arial" w:cs="Arial"/>
          <w:b/>
          <w:bCs/>
          <w:color w:val="222222"/>
          <w:sz w:val="27"/>
          <w:szCs w:val="27"/>
        </w:rPr>
        <w:t>Label Encode and Hot Encode for Categorical Columns</w:t>
      </w:r>
    </w:p>
    <w:p w:rsidR="00A83BD7" w:rsidRPr="00A83BD7" w:rsidRDefault="00A83BD7" w:rsidP="00A83BD7">
      <w:pPr>
        <w:shd w:val="clear" w:color="auto" w:fill="FFFFFF"/>
        <w:spacing w:after="100" w:afterAutospacing="1" w:line="495" w:lineRule="atLeast"/>
        <w:jc w:val="both"/>
        <w:rPr>
          <w:rFonts w:ascii="Arial" w:eastAsia="Times New Roman" w:hAnsi="Arial" w:cs="Arial"/>
          <w:color w:val="222222"/>
          <w:sz w:val="27"/>
          <w:szCs w:val="27"/>
          <w:lang w:eastAsia="en-IN"/>
        </w:rPr>
      </w:pPr>
      <w:r w:rsidRPr="00A83BD7">
        <w:rPr>
          <w:rFonts w:ascii="Arial" w:eastAsia="Times New Roman" w:hAnsi="Arial" w:cs="Arial"/>
          <w:b/>
          <w:bCs/>
          <w:color w:val="222222"/>
          <w:sz w:val="27"/>
          <w:szCs w:val="27"/>
          <w:lang w:eastAsia="en-IN"/>
        </w:rPr>
        <w:t>Output:</w:t>
      </w:r>
    </w:p>
    <w:p w:rsidR="00A83BD7" w:rsidRPr="00A83BD7" w:rsidRDefault="00A83BD7" w:rsidP="00A83BD7">
      <w:pPr>
        <w:shd w:val="clear" w:color="auto" w:fill="FFFFFF"/>
        <w:spacing w:after="100" w:afterAutospacing="1" w:line="495" w:lineRule="atLeast"/>
        <w:jc w:val="both"/>
        <w:rPr>
          <w:rFonts w:ascii="Arial" w:eastAsia="Times New Roman" w:hAnsi="Arial" w:cs="Arial"/>
          <w:color w:val="222222"/>
          <w:sz w:val="27"/>
          <w:szCs w:val="27"/>
          <w:lang w:eastAsia="en-IN"/>
        </w:rPr>
      </w:pPr>
      <w:r w:rsidRPr="00A83BD7">
        <w:rPr>
          <w:rFonts w:ascii="Arial" w:eastAsia="Times New Roman" w:hAnsi="Arial" w:cs="Arial"/>
          <w:color w:val="222222"/>
          <w:sz w:val="27"/>
          <w:szCs w:val="27"/>
          <w:lang w:eastAsia="en-IN"/>
        </w:rPr>
        <w:t> </w:t>
      </w:r>
    </w:p>
    <w:p w:rsidR="00A83BD7" w:rsidRPr="00A83BD7" w:rsidRDefault="00A83BD7" w:rsidP="00A83BD7">
      <w:pPr>
        <w:shd w:val="clear" w:color="auto" w:fill="FFFFFF"/>
        <w:spacing w:after="0" w:line="240" w:lineRule="auto"/>
        <w:rPr>
          <w:rFonts w:ascii="Arial" w:eastAsia="Times New Roman" w:hAnsi="Arial" w:cs="Arial"/>
          <w:color w:val="222222"/>
          <w:sz w:val="27"/>
          <w:szCs w:val="27"/>
          <w:lang w:eastAsia="en-IN"/>
        </w:rPr>
      </w:pPr>
      <w:r>
        <w:rPr>
          <w:rFonts w:ascii="Arial" w:eastAsia="Times New Roman" w:hAnsi="Arial" w:cs="Arial"/>
          <w:noProof/>
          <w:color w:val="222222"/>
          <w:sz w:val="27"/>
          <w:szCs w:val="27"/>
          <w:lang w:eastAsia="en-IN"/>
        </w:rPr>
        <w:drawing>
          <wp:inline distT="0" distB="0" distL="0" distR="0">
            <wp:extent cx="6527165" cy="2072005"/>
            <wp:effectExtent l="0" t="0" r="6985" b="4445"/>
            <wp:docPr id="29" name="Picture 29" descr="Prediction Using Machine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Prediction Using Machine Learni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527165" cy="2072005"/>
                    </a:xfrm>
                    <a:prstGeom prst="rect">
                      <a:avLst/>
                    </a:prstGeom>
                    <a:noFill/>
                    <a:ln>
                      <a:noFill/>
                    </a:ln>
                  </pic:spPr>
                </pic:pic>
              </a:graphicData>
            </a:graphic>
          </wp:inline>
        </w:drawing>
      </w:r>
    </w:p>
    <w:p w:rsidR="00A83BD7" w:rsidRPr="00A83BD7" w:rsidRDefault="00A83BD7" w:rsidP="00A83BD7">
      <w:pPr>
        <w:shd w:val="clear" w:color="auto" w:fill="FFFFFF"/>
        <w:spacing w:after="100" w:afterAutospacing="1" w:line="495" w:lineRule="atLeast"/>
        <w:jc w:val="both"/>
        <w:rPr>
          <w:rFonts w:ascii="Arial" w:eastAsia="Times New Roman" w:hAnsi="Arial" w:cs="Arial"/>
          <w:color w:val="222222"/>
          <w:sz w:val="27"/>
          <w:szCs w:val="27"/>
          <w:lang w:eastAsia="en-IN"/>
        </w:rPr>
      </w:pPr>
      <w:r w:rsidRPr="00A83BD7">
        <w:rPr>
          <w:rFonts w:ascii="Arial" w:eastAsia="Times New Roman" w:hAnsi="Arial" w:cs="Arial"/>
          <w:b/>
          <w:bCs/>
          <w:color w:val="222222"/>
          <w:sz w:val="27"/>
          <w:szCs w:val="27"/>
          <w:lang w:eastAsia="en-IN"/>
        </w:rPr>
        <w:t>Concatenating both Categorical Data and Numerical Data</w:t>
      </w:r>
    </w:p>
    <w:p w:rsidR="00A83BD7" w:rsidRPr="00A83BD7" w:rsidRDefault="00A83BD7" w:rsidP="00A83BD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4"/>
          <w:szCs w:val="24"/>
          <w:lang w:eastAsia="en-IN"/>
        </w:rPr>
      </w:pPr>
      <w:r w:rsidRPr="00A83BD7">
        <w:rPr>
          <w:rFonts w:ascii="Consolas" w:eastAsia="Times New Roman" w:hAnsi="Consolas" w:cs="Courier New"/>
          <w:color w:val="212529"/>
          <w:sz w:val="24"/>
          <w:szCs w:val="24"/>
          <w:lang w:eastAsia="en-IN"/>
        </w:rPr>
        <w:lastRenderedPageBreak/>
        <w:t xml:space="preserve">X = </w:t>
      </w:r>
      <w:proofErr w:type="spellStart"/>
      <w:proofErr w:type="gramStart"/>
      <w:r w:rsidRPr="00A83BD7">
        <w:rPr>
          <w:rFonts w:ascii="Consolas" w:eastAsia="Times New Roman" w:hAnsi="Consolas" w:cs="Courier New"/>
          <w:color w:val="212529"/>
          <w:sz w:val="24"/>
          <w:szCs w:val="24"/>
          <w:lang w:eastAsia="en-IN"/>
        </w:rPr>
        <w:t>pd.concat</w:t>
      </w:r>
      <w:proofErr w:type="spellEnd"/>
      <w:r w:rsidRPr="00A83BD7">
        <w:rPr>
          <w:rFonts w:ascii="Consolas" w:eastAsia="Times New Roman" w:hAnsi="Consolas" w:cs="Courier New"/>
          <w:color w:val="212529"/>
          <w:sz w:val="24"/>
          <w:szCs w:val="24"/>
          <w:lang w:eastAsia="en-IN"/>
        </w:rPr>
        <w:t>(</w:t>
      </w:r>
      <w:proofErr w:type="gramEnd"/>
      <w:r w:rsidRPr="00A83BD7">
        <w:rPr>
          <w:rFonts w:ascii="Consolas" w:eastAsia="Times New Roman" w:hAnsi="Consolas" w:cs="Courier New"/>
          <w:color w:val="212529"/>
          <w:sz w:val="24"/>
          <w:szCs w:val="24"/>
          <w:lang w:eastAsia="en-IN"/>
        </w:rPr>
        <w:t>[</w:t>
      </w:r>
      <w:proofErr w:type="spellStart"/>
      <w:r w:rsidRPr="00A83BD7">
        <w:rPr>
          <w:rFonts w:ascii="Consolas" w:eastAsia="Times New Roman" w:hAnsi="Consolas" w:cs="Courier New"/>
          <w:color w:val="212529"/>
          <w:sz w:val="24"/>
          <w:szCs w:val="24"/>
          <w:lang w:eastAsia="en-IN"/>
        </w:rPr>
        <w:t>train_categorical_data</w:t>
      </w:r>
      <w:proofErr w:type="spellEnd"/>
      <w:r w:rsidRPr="00A83BD7">
        <w:rPr>
          <w:rFonts w:ascii="Consolas" w:eastAsia="Times New Roman" w:hAnsi="Consolas" w:cs="Courier New"/>
          <w:color w:val="212529"/>
          <w:sz w:val="24"/>
          <w:szCs w:val="24"/>
          <w:lang w:eastAsia="en-IN"/>
        </w:rPr>
        <w:t xml:space="preserve">, </w:t>
      </w:r>
      <w:proofErr w:type="spellStart"/>
      <w:r w:rsidRPr="00A83BD7">
        <w:rPr>
          <w:rFonts w:ascii="Consolas" w:eastAsia="Times New Roman" w:hAnsi="Consolas" w:cs="Courier New"/>
          <w:color w:val="212529"/>
          <w:sz w:val="24"/>
          <w:szCs w:val="24"/>
          <w:lang w:eastAsia="en-IN"/>
        </w:rPr>
        <w:t>train_numerical_data</w:t>
      </w:r>
      <w:proofErr w:type="spellEnd"/>
      <w:r w:rsidRPr="00A83BD7">
        <w:rPr>
          <w:rFonts w:ascii="Consolas" w:eastAsia="Times New Roman" w:hAnsi="Consolas" w:cs="Courier New"/>
          <w:color w:val="212529"/>
          <w:sz w:val="24"/>
          <w:szCs w:val="24"/>
          <w:lang w:eastAsia="en-IN"/>
        </w:rPr>
        <w:t>], axis=1)</w:t>
      </w:r>
    </w:p>
    <w:p w:rsidR="00A83BD7" w:rsidRPr="00A83BD7" w:rsidRDefault="00A83BD7" w:rsidP="00A83BD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4"/>
          <w:szCs w:val="24"/>
          <w:lang w:eastAsia="en-IN"/>
        </w:rPr>
      </w:pPr>
      <w:r w:rsidRPr="00A83BD7">
        <w:rPr>
          <w:rFonts w:ascii="Consolas" w:eastAsia="Times New Roman" w:hAnsi="Consolas" w:cs="Courier New"/>
          <w:color w:val="212529"/>
          <w:sz w:val="24"/>
          <w:szCs w:val="24"/>
          <w:lang w:eastAsia="en-IN"/>
        </w:rPr>
        <w:t xml:space="preserve">y = </w:t>
      </w:r>
      <w:proofErr w:type="spellStart"/>
      <w:r w:rsidRPr="00A83BD7">
        <w:rPr>
          <w:rFonts w:ascii="Consolas" w:eastAsia="Times New Roman" w:hAnsi="Consolas" w:cs="Courier New"/>
          <w:color w:val="212529"/>
          <w:sz w:val="24"/>
          <w:szCs w:val="24"/>
          <w:lang w:eastAsia="en-IN"/>
        </w:rPr>
        <w:t>train_</w:t>
      </w:r>
      <w:proofErr w:type="gramStart"/>
      <w:r w:rsidRPr="00A83BD7">
        <w:rPr>
          <w:rFonts w:ascii="Consolas" w:eastAsia="Times New Roman" w:hAnsi="Consolas" w:cs="Courier New"/>
          <w:color w:val="212529"/>
          <w:sz w:val="24"/>
          <w:szCs w:val="24"/>
          <w:lang w:eastAsia="en-IN"/>
        </w:rPr>
        <w:t>df</w:t>
      </w:r>
      <w:proofErr w:type="spellEnd"/>
      <w:r w:rsidRPr="00A83BD7">
        <w:rPr>
          <w:rFonts w:ascii="Consolas" w:eastAsia="Times New Roman" w:hAnsi="Consolas" w:cs="Courier New"/>
          <w:color w:val="212529"/>
          <w:sz w:val="24"/>
          <w:szCs w:val="24"/>
          <w:lang w:eastAsia="en-IN"/>
        </w:rPr>
        <w:t>[</w:t>
      </w:r>
      <w:proofErr w:type="gramEnd"/>
      <w:r w:rsidRPr="00A83BD7">
        <w:rPr>
          <w:rFonts w:ascii="Consolas" w:eastAsia="Times New Roman" w:hAnsi="Consolas" w:cs="Courier New"/>
          <w:color w:val="212529"/>
          <w:sz w:val="24"/>
          <w:szCs w:val="24"/>
          <w:lang w:eastAsia="en-IN"/>
        </w:rPr>
        <w:t>'Price']</w:t>
      </w:r>
    </w:p>
    <w:p w:rsidR="00A83BD7" w:rsidRPr="00A83BD7" w:rsidRDefault="00A83BD7" w:rsidP="00A83BD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4"/>
          <w:szCs w:val="24"/>
          <w:lang w:eastAsia="en-IN"/>
        </w:rPr>
      </w:pPr>
      <w:proofErr w:type="spellStart"/>
      <w:r w:rsidRPr="00A83BD7">
        <w:rPr>
          <w:rFonts w:ascii="Consolas" w:eastAsia="Times New Roman" w:hAnsi="Consolas" w:cs="Courier New"/>
          <w:color w:val="212529"/>
          <w:sz w:val="24"/>
          <w:szCs w:val="24"/>
          <w:lang w:eastAsia="en-IN"/>
        </w:rPr>
        <w:t>test_set</w:t>
      </w:r>
      <w:proofErr w:type="spellEnd"/>
      <w:r w:rsidRPr="00A83BD7">
        <w:rPr>
          <w:rFonts w:ascii="Consolas" w:eastAsia="Times New Roman" w:hAnsi="Consolas" w:cs="Courier New"/>
          <w:color w:val="212529"/>
          <w:sz w:val="24"/>
          <w:szCs w:val="24"/>
          <w:lang w:eastAsia="en-IN"/>
        </w:rPr>
        <w:t xml:space="preserve"> = </w:t>
      </w:r>
      <w:proofErr w:type="spellStart"/>
      <w:proofErr w:type="gramStart"/>
      <w:r w:rsidRPr="00A83BD7">
        <w:rPr>
          <w:rFonts w:ascii="Consolas" w:eastAsia="Times New Roman" w:hAnsi="Consolas" w:cs="Courier New"/>
          <w:color w:val="212529"/>
          <w:sz w:val="24"/>
          <w:szCs w:val="24"/>
          <w:lang w:eastAsia="en-IN"/>
        </w:rPr>
        <w:t>pd.concat</w:t>
      </w:r>
      <w:proofErr w:type="spellEnd"/>
      <w:r w:rsidRPr="00A83BD7">
        <w:rPr>
          <w:rFonts w:ascii="Consolas" w:eastAsia="Times New Roman" w:hAnsi="Consolas" w:cs="Courier New"/>
          <w:color w:val="212529"/>
          <w:sz w:val="24"/>
          <w:szCs w:val="24"/>
          <w:lang w:eastAsia="en-IN"/>
        </w:rPr>
        <w:t>(</w:t>
      </w:r>
      <w:proofErr w:type="gramEnd"/>
      <w:r w:rsidRPr="00A83BD7">
        <w:rPr>
          <w:rFonts w:ascii="Consolas" w:eastAsia="Times New Roman" w:hAnsi="Consolas" w:cs="Courier New"/>
          <w:color w:val="212529"/>
          <w:sz w:val="24"/>
          <w:szCs w:val="24"/>
          <w:lang w:eastAsia="en-IN"/>
        </w:rPr>
        <w:t>[</w:t>
      </w:r>
      <w:proofErr w:type="spellStart"/>
      <w:r w:rsidRPr="00A83BD7">
        <w:rPr>
          <w:rFonts w:ascii="Consolas" w:eastAsia="Times New Roman" w:hAnsi="Consolas" w:cs="Courier New"/>
          <w:color w:val="212529"/>
          <w:sz w:val="24"/>
          <w:szCs w:val="24"/>
          <w:lang w:eastAsia="en-IN"/>
        </w:rPr>
        <w:t>test_categorical_data</w:t>
      </w:r>
      <w:proofErr w:type="spellEnd"/>
      <w:r w:rsidRPr="00A83BD7">
        <w:rPr>
          <w:rFonts w:ascii="Consolas" w:eastAsia="Times New Roman" w:hAnsi="Consolas" w:cs="Courier New"/>
          <w:color w:val="212529"/>
          <w:sz w:val="24"/>
          <w:szCs w:val="24"/>
          <w:lang w:eastAsia="en-IN"/>
        </w:rPr>
        <w:t xml:space="preserve">, </w:t>
      </w:r>
      <w:proofErr w:type="spellStart"/>
      <w:r w:rsidRPr="00A83BD7">
        <w:rPr>
          <w:rFonts w:ascii="Consolas" w:eastAsia="Times New Roman" w:hAnsi="Consolas" w:cs="Courier New"/>
          <w:color w:val="212529"/>
          <w:sz w:val="24"/>
          <w:szCs w:val="24"/>
          <w:lang w:eastAsia="en-IN"/>
        </w:rPr>
        <w:t>test_numerical_data</w:t>
      </w:r>
      <w:proofErr w:type="spellEnd"/>
      <w:r w:rsidRPr="00A83BD7">
        <w:rPr>
          <w:rFonts w:ascii="Consolas" w:eastAsia="Times New Roman" w:hAnsi="Consolas" w:cs="Courier New"/>
          <w:color w:val="212529"/>
          <w:sz w:val="24"/>
          <w:szCs w:val="24"/>
          <w:lang w:eastAsia="en-IN"/>
        </w:rPr>
        <w:t>], axis=1)</w:t>
      </w:r>
    </w:p>
    <w:p w:rsidR="00A83BD7" w:rsidRPr="00A83BD7" w:rsidRDefault="00A83BD7" w:rsidP="00A83BD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4"/>
          <w:szCs w:val="24"/>
          <w:lang w:eastAsia="en-IN"/>
        </w:rPr>
      </w:pPr>
      <w:proofErr w:type="spellStart"/>
      <w:proofErr w:type="gramStart"/>
      <w:r w:rsidRPr="00A83BD7">
        <w:rPr>
          <w:rFonts w:ascii="Consolas" w:eastAsia="Times New Roman" w:hAnsi="Consolas" w:cs="Courier New"/>
          <w:color w:val="212529"/>
          <w:sz w:val="24"/>
          <w:szCs w:val="24"/>
          <w:lang w:eastAsia="en-IN"/>
        </w:rPr>
        <w:t>X.head</w:t>
      </w:r>
      <w:proofErr w:type="spellEnd"/>
      <w:r w:rsidRPr="00A83BD7">
        <w:rPr>
          <w:rFonts w:ascii="Consolas" w:eastAsia="Times New Roman" w:hAnsi="Consolas" w:cs="Courier New"/>
          <w:color w:val="212529"/>
          <w:sz w:val="24"/>
          <w:szCs w:val="24"/>
          <w:lang w:eastAsia="en-IN"/>
        </w:rPr>
        <w:t>()</w:t>
      </w:r>
      <w:proofErr w:type="gramEnd"/>
    </w:p>
    <w:p w:rsidR="00A83BD7" w:rsidRPr="00A83BD7" w:rsidRDefault="00A83BD7" w:rsidP="00A83BD7">
      <w:pPr>
        <w:shd w:val="clear" w:color="auto" w:fill="FFFFFF"/>
        <w:spacing w:after="100" w:afterAutospacing="1" w:line="495" w:lineRule="atLeast"/>
        <w:jc w:val="both"/>
        <w:rPr>
          <w:rFonts w:ascii="Arial" w:eastAsia="Times New Roman" w:hAnsi="Arial" w:cs="Arial"/>
          <w:color w:val="222222"/>
          <w:sz w:val="27"/>
          <w:szCs w:val="27"/>
          <w:lang w:eastAsia="en-IN"/>
        </w:rPr>
      </w:pPr>
      <w:r w:rsidRPr="00A83BD7">
        <w:rPr>
          <w:rFonts w:ascii="Arial" w:eastAsia="Times New Roman" w:hAnsi="Arial" w:cs="Arial"/>
          <w:b/>
          <w:bCs/>
          <w:color w:val="222222"/>
          <w:sz w:val="27"/>
          <w:szCs w:val="27"/>
          <w:lang w:eastAsia="en-IN"/>
        </w:rPr>
        <w:t>Output:</w:t>
      </w:r>
    </w:p>
    <w:p w:rsidR="00A83BD7" w:rsidRPr="00A83BD7" w:rsidRDefault="00A83BD7" w:rsidP="00A83BD7">
      <w:pPr>
        <w:shd w:val="clear" w:color="auto" w:fill="FFFFFF"/>
        <w:spacing w:after="100" w:afterAutospacing="1" w:line="495" w:lineRule="atLeast"/>
        <w:jc w:val="both"/>
        <w:rPr>
          <w:rFonts w:ascii="Arial" w:eastAsia="Times New Roman" w:hAnsi="Arial" w:cs="Arial"/>
          <w:color w:val="222222"/>
          <w:sz w:val="27"/>
          <w:szCs w:val="27"/>
          <w:lang w:eastAsia="en-IN"/>
        </w:rPr>
      </w:pPr>
      <w:r w:rsidRPr="00A83BD7">
        <w:rPr>
          <w:rFonts w:ascii="Arial" w:eastAsia="Times New Roman" w:hAnsi="Arial" w:cs="Arial"/>
          <w:color w:val="222222"/>
          <w:sz w:val="27"/>
          <w:szCs w:val="27"/>
          <w:lang w:eastAsia="en-IN"/>
        </w:rPr>
        <w:t> </w:t>
      </w:r>
    </w:p>
    <w:p w:rsidR="00A83BD7" w:rsidRPr="00A83BD7" w:rsidRDefault="00A83BD7" w:rsidP="00A83BD7">
      <w:pPr>
        <w:shd w:val="clear" w:color="auto" w:fill="FFFFFF"/>
        <w:spacing w:after="0" w:line="240" w:lineRule="auto"/>
        <w:rPr>
          <w:rFonts w:ascii="Arial" w:eastAsia="Times New Roman" w:hAnsi="Arial" w:cs="Arial"/>
          <w:color w:val="222222"/>
          <w:sz w:val="27"/>
          <w:szCs w:val="27"/>
          <w:lang w:eastAsia="en-IN"/>
        </w:rPr>
      </w:pPr>
      <w:r>
        <w:rPr>
          <w:rFonts w:ascii="Arial" w:eastAsia="Times New Roman" w:hAnsi="Arial" w:cs="Arial"/>
          <w:noProof/>
          <w:color w:val="222222"/>
          <w:sz w:val="27"/>
          <w:szCs w:val="27"/>
          <w:lang w:eastAsia="en-IN"/>
        </w:rPr>
        <w:drawing>
          <wp:inline distT="0" distB="0" distL="0" distR="0">
            <wp:extent cx="5900057" cy="2081808"/>
            <wp:effectExtent l="0" t="0" r="5715" b="0"/>
            <wp:docPr id="28" name="Picture 28" descr="Categorial Data | Prediction Using Machine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ategorial Data | Prediction Using Machine Learni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899270" cy="2081530"/>
                    </a:xfrm>
                    <a:prstGeom prst="rect">
                      <a:avLst/>
                    </a:prstGeom>
                    <a:noFill/>
                    <a:ln>
                      <a:noFill/>
                    </a:ln>
                  </pic:spPr>
                </pic:pic>
              </a:graphicData>
            </a:graphic>
          </wp:inline>
        </w:drawing>
      </w:r>
    </w:p>
    <w:p w:rsidR="00A83BD7" w:rsidRPr="00A83BD7" w:rsidRDefault="00A83BD7" w:rsidP="00A83BD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4"/>
          <w:szCs w:val="24"/>
          <w:lang w:eastAsia="en-IN"/>
        </w:rPr>
      </w:pPr>
      <w:proofErr w:type="spellStart"/>
      <w:proofErr w:type="gramStart"/>
      <w:r w:rsidRPr="00A83BD7">
        <w:rPr>
          <w:rFonts w:ascii="Consolas" w:eastAsia="Times New Roman" w:hAnsi="Consolas" w:cs="Courier New"/>
          <w:color w:val="212529"/>
          <w:sz w:val="24"/>
          <w:szCs w:val="24"/>
          <w:lang w:eastAsia="en-IN"/>
        </w:rPr>
        <w:t>y.head</w:t>
      </w:r>
      <w:proofErr w:type="spellEnd"/>
      <w:r w:rsidRPr="00A83BD7">
        <w:rPr>
          <w:rFonts w:ascii="Consolas" w:eastAsia="Times New Roman" w:hAnsi="Consolas" w:cs="Courier New"/>
          <w:color w:val="212529"/>
          <w:sz w:val="24"/>
          <w:szCs w:val="24"/>
          <w:lang w:eastAsia="en-IN"/>
        </w:rPr>
        <w:t>()</w:t>
      </w:r>
      <w:proofErr w:type="gramEnd"/>
    </w:p>
    <w:p w:rsidR="00A83BD7" w:rsidRPr="00A83BD7" w:rsidRDefault="00A83BD7" w:rsidP="00A83BD7">
      <w:pPr>
        <w:shd w:val="clear" w:color="auto" w:fill="FFFFFF"/>
        <w:spacing w:after="100" w:afterAutospacing="1" w:line="495" w:lineRule="atLeast"/>
        <w:jc w:val="both"/>
        <w:rPr>
          <w:rFonts w:ascii="Arial" w:eastAsia="Times New Roman" w:hAnsi="Arial" w:cs="Arial"/>
          <w:color w:val="222222"/>
          <w:sz w:val="27"/>
          <w:szCs w:val="27"/>
          <w:lang w:eastAsia="en-IN"/>
        </w:rPr>
      </w:pPr>
      <w:r w:rsidRPr="00A83BD7">
        <w:rPr>
          <w:rFonts w:ascii="Arial" w:eastAsia="Times New Roman" w:hAnsi="Arial" w:cs="Arial"/>
          <w:b/>
          <w:bCs/>
          <w:color w:val="222222"/>
          <w:sz w:val="27"/>
          <w:szCs w:val="27"/>
          <w:lang w:eastAsia="en-IN"/>
        </w:rPr>
        <w:t>Output:</w:t>
      </w:r>
    </w:p>
    <w:p w:rsidR="00A83BD7" w:rsidRPr="00A83BD7" w:rsidRDefault="00A83BD7" w:rsidP="00A83BD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4"/>
          <w:szCs w:val="24"/>
          <w:lang w:eastAsia="en-IN"/>
        </w:rPr>
      </w:pPr>
      <w:r w:rsidRPr="00A83BD7">
        <w:rPr>
          <w:rFonts w:ascii="Consolas" w:eastAsia="Times New Roman" w:hAnsi="Consolas" w:cs="Courier New"/>
          <w:color w:val="212529"/>
          <w:sz w:val="24"/>
          <w:szCs w:val="24"/>
          <w:lang w:eastAsia="en-IN"/>
        </w:rPr>
        <w:t>0     3897</w:t>
      </w:r>
    </w:p>
    <w:p w:rsidR="00A83BD7" w:rsidRPr="00A83BD7" w:rsidRDefault="00A83BD7" w:rsidP="00A83BD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4"/>
          <w:szCs w:val="24"/>
          <w:lang w:eastAsia="en-IN"/>
        </w:rPr>
      </w:pPr>
      <w:r w:rsidRPr="00A83BD7">
        <w:rPr>
          <w:rFonts w:ascii="Consolas" w:eastAsia="Times New Roman" w:hAnsi="Consolas" w:cs="Courier New"/>
          <w:color w:val="212529"/>
          <w:sz w:val="24"/>
          <w:szCs w:val="24"/>
          <w:lang w:eastAsia="en-IN"/>
        </w:rPr>
        <w:t>1     7662</w:t>
      </w:r>
    </w:p>
    <w:p w:rsidR="00A83BD7" w:rsidRPr="00A83BD7" w:rsidRDefault="00A83BD7" w:rsidP="00A83BD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4"/>
          <w:szCs w:val="24"/>
          <w:lang w:eastAsia="en-IN"/>
        </w:rPr>
      </w:pPr>
      <w:r w:rsidRPr="00A83BD7">
        <w:rPr>
          <w:rFonts w:ascii="Consolas" w:eastAsia="Times New Roman" w:hAnsi="Consolas" w:cs="Courier New"/>
          <w:color w:val="212529"/>
          <w:sz w:val="24"/>
          <w:szCs w:val="24"/>
          <w:lang w:eastAsia="en-IN"/>
        </w:rPr>
        <w:t>2    13882</w:t>
      </w:r>
    </w:p>
    <w:p w:rsidR="00A83BD7" w:rsidRPr="00A83BD7" w:rsidRDefault="00A83BD7" w:rsidP="00A83BD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4"/>
          <w:szCs w:val="24"/>
          <w:lang w:eastAsia="en-IN"/>
        </w:rPr>
      </w:pPr>
      <w:r w:rsidRPr="00A83BD7">
        <w:rPr>
          <w:rFonts w:ascii="Consolas" w:eastAsia="Times New Roman" w:hAnsi="Consolas" w:cs="Courier New"/>
          <w:color w:val="212529"/>
          <w:sz w:val="24"/>
          <w:szCs w:val="24"/>
          <w:lang w:eastAsia="en-IN"/>
        </w:rPr>
        <w:t>3     6218</w:t>
      </w:r>
    </w:p>
    <w:p w:rsidR="00A83BD7" w:rsidRPr="00A83BD7" w:rsidRDefault="00A83BD7" w:rsidP="00A83BD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4"/>
          <w:szCs w:val="24"/>
          <w:lang w:eastAsia="en-IN"/>
        </w:rPr>
      </w:pPr>
      <w:r w:rsidRPr="00A83BD7">
        <w:rPr>
          <w:rFonts w:ascii="Consolas" w:eastAsia="Times New Roman" w:hAnsi="Consolas" w:cs="Courier New"/>
          <w:color w:val="212529"/>
          <w:sz w:val="24"/>
          <w:szCs w:val="24"/>
          <w:lang w:eastAsia="en-IN"/>
        </w:rPr>
        <w:t>4    13302</w:t>
      </w:r>
    </w:p>
    <w:p w:rsidR="00A83BD7" w:rsidRPr="00A83BD7" w:rsidRDefault="00A83BD7" w:rsidP="00A83BD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4"/>
          <w:szCs w:val="24"/>
          <w:lang w:eastAsia="en-IN"/>
        </w:rPr>
      </w:pPr>
      <w:r w:rsidRPr="00A83BD7">
        <w:rPr>
          <w:rFonts w:ascii="Consolas" w:eastAsia="Times New Roman" w:hAnsi="Consolas" w:cs="Courier New"/>
          <w:color w:val="212529"/>
          <w:sz w:val="24"/>
          <w:szCs w:val="24"/>
          <w:lang w:eastAsia="en-IN"/>
        </w:rPr>
        <w:t xml:space="preserve">Name: Price, </w:t>
      </w:r>
      <w:proofErr w:type="spellStart"/>
      <w:r w:rsidRPr="00A83BD7">
        <w:rPr>
          <w:rFonts w:ascii="Consolas" w:eastAsia="Times New Roman" w:hAnsi="Consolas" w:cs="Courier New"/>
          <w:color w:val="212529"/>
          <w:sz w:val="24"/>
          <w:szCs w:val="24"/>
          <w:lang w:eastAsia="en-IN"/>
        </w:rPr>
        <w:t>dtype</w:t>
      </w:r>
      <w:proofErr w:type="spellEnd"/>
      <w:r w:rsidRPr="00A83BD7">
        <w:rPr>
          <w:rFonts w:ascii="Consolas" w:eastAsia="Times New Roman" w:hAnsi="Consolas" w:cs="Courier New"/>
          <w:color w:val="212529"/>
          <w:sz w:val="24"/>
          <w:szCs w:val="24"/>
          <w:lang w:eastAsia="en-IN"/>
        </w:rPr>
        <w:t>: int64</w:t>
      </w:r>
    </w:p>
    <w:p w:rsidR="00A83BD7" w:rsidRPr="00A83BD7" w:rsidRDefault="00A83BD7" w:rsidP="00A83BD7">
      <w:pPr>
        <w:shd w:val="clear" w:color="auto" w:fill="FFFFFF"/>
        <w:spacing w:after="100" w:afterAutospacing="1" w:line="495" w:lineRule="atLeast"/>
        <w:jc w:val="both"/>
        <w:rPr>
          <w:rFonts w:ascii="Arial" w:eastAsia="Times New Roman" w:hAnsi="Arial" w:cs="Arial"/>
          <w:color w:val="222222"/>
          <w:sz w:val="27"/>
          <w:szCs w:val="27"/>
          <w:lang w:eastAsia="en-IN"/>
        </w:rPr>
      </w:pPr>
    </w:p>
    <w:p w:rsidR="00A83BD7" w:rsidRDefault="00A83BD7" w:rsidP="00A83BD7"/>
    <w:p w:rsidR="00B375B5" w:rsidRDefault="00B375B5" w:rsidP="00A83BD7"/>
    <w:p w:rsidR="00B375B5" w:rsidRDefault="00B375B5" w:rsidP="00A83BD7"/>
    <w:p w:rsidR="00B375B5" w:rsidRDefault="00B375B5" w:rsidP="00A83BD7"/>
    <w:p w:rsidR="00B375B5" w:rsidRDefault="00B375B5" w:rsidP="00A83BD7"/>
    <w:p w:rsidR="00B375B5" w:rsidRDefault="00B375B5" w:rsidP="00A83BD7"/>
    <w:p w:rsidR="00B375B5" w:rsidRDefault="00B375B5" w:rsidP="00A83BD7"/>
    <w:p w:rsidR="00B375B5" w:rsidRDefault="00B375B5" w:rsidP="00A83BD7"/>
    <w:p w:rsidR="00B375B5" w:rsidRDefault="00B375B5" w:rsidP="00A83BD7">
      <w:pPr>
        <w:rPr>
          <w:b/>
          <w:sz w:val="40"/>
        </w:rPr>
      </w:pPr>
      <w:r w:rsidRPr="00B375B5">
        <w:rPr>
          <w:b/>
          <w:sz w:val="40"/>
        </w:rPr>
        <w:lastRenderedPageBreak/>
        <w:t>SOURCE CODE</w:t>
      </w:r>
    </w:p>
    <w:p w:rsidR="00B375B5" w:rsidRDefault="00B375B5" w:rsidP="00A83BD7">
      <w:pPr>
        <w:rPr>
          <w:b/>
          <w:sz w:val="40"/>
        </w:rPr>
      </w:pPr>
      <w:r>
        <w:rPr>
          <w:noProof/>
          <w:lang w:eastAsia="en-IN"/>
        </w:rPr>
        <w:drawing>
          <wp:inline distT="0" distB="0" distL="0" distR="0">
            <wp:extent cx="5717754" cy="7755875"/>
            <wp:effectExtent l="0" t="0" r="0" b="0"/>
            <wp:docPr id="30" name="Picture 30" descr="https://lh6.googleusercontent.com/QDNCMTFKPx-bTDLBGbQta5H0zlE3rs4wuvaMVj0LDHI-FWlnbJKCGmeQAWUSgVufZLYR2oxIQaxN8-o8ai8snYoG4eRmu7jugp2cviWDdB1X-qg7RTXyCL5b1cT_5n2tD38NEussp9EAN5PkF3EJ7Cb5xyWEd5luv7JLBm51N_4icbD7IWQ3ilLbZijOOGLDFFGGs0seR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lh6.googleusercontent.com/QDNCMTFKPx-bTDLBGbQta5H0zlE3rs4wuvaMVj0LDHI-FWlnbJKCGmeQAWUSgVufZLYR2oxIQaxN8-o8ai8snYoG4eRmu7jugp2cviWDdB1X-qg7RTXyCL5b1cT_5n2tD38NEussp9EAN5PkF3EJ7Cb5xyWEd5luv7JLBm51N_4icbD7IWQ3ilLbZijOOGLDFFGGs0seR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7774534"/>
                    </a:xfrm>
                    <a:prstGeom prst="rect">
                      <a:avLst/>
                    </a:prstGeom>
                    <a:noFill/>
                    <a:ln>
                      <a:noFill/>
                    </a:ln>
                  </pic:spPr>
                </pic:pic>
              </a:graphicData>
            </a:graphic>
          </wp:inline>
        </w:drawing>
      </w:r>
    </w:p>
    <w:p w:rsidR="00B375B5" w:rsidRDefault="00B375B5" w:rsidP="00A83BD7">
      <w:pPr>
        <w:rPr>
          <w:b/>
          <w:sz w:val="40"/>
        </w:rPr>
      </w:pPr>
    </w:p>
    <w:p w:rsidR="00B375B5" w:rsidRDefault="00B375B5" w:rsidP="00A83BD7">
      <w:pPr>
        <w:rPr>
          <w:b/>
          <w:sz w:val="40"/>
        </w:rPr>
      </w:pPr>
      <w:r>
        <w:rPr>
          <w:noProof/>
          <w:lang w:eastAsia="en-IN"/>
        </w:rPr>
        <w:lastRenderedPageBreak/>
        <w:drawing>
          <wp:inline distT="0" distB="0" distL="0" distR="0">
            <wp:extent cx="5717754" cy="8163499"/>
            <wp:effectExtent l="0" t="0" r="0" b="9525"/>
            <wp:docPr id="31" name="Picture 31" descr="https://lh5.googleusercontent.com/XX_C1yIfEjilS4L89wCflpJIYLmpnS-N1WM8MQeNgN3xuGEba7fzikLTZGE_5enRHjWwTFurSLessMcTsMHxZ7-QXf-wIoCC7dCDxTlFOp_KMgLFbF0KDcJ1IbJX4sgFcYxNr2D3uvVSuFGjnP_RujMbHf-orICKLruZahtIwD5qtBLyDHiaEVCvGvZRP2aoUDrHHgXwW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lh5.googleusercontent.com/XX_C1yIfEjilS4L89wCflpJIYLmpnS-N1WM8MQeNgN3xuGEba7fzikLTZGE_5enRHjWwTFurSLessMcTsMHxZ7-QXf-wIoCC7dCDxTlFOp_KMgLFbF0KDcJ1IbJX4sgFcYxNr2D3uvVSuFGjnP_RujMbHf-orICKLruZahtIwD5qtBLyDHiaEVCvGvZRP2aoUDrHHgXwWw"/>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8183140"/>
                    </a:xfrm>
                    <a:prstGeom prst="rect">
                      <a:avLst/>
                    </a:prstGeom>
                    <a:noFill/>
                    <a:ln>
                      <a:noFill/>
                    </a:ln>
                  </pic:spPr>
                </pic:pic>
              </a:graphicData>
            </a:graphic>
          </wp:inline>
        </w:drawing>
      </w:r>
    </w:p>
    <w:p w:rsidR="00B375B5" w:rsidRDefault="00B375B5" w:rsidP="00A83BD7">
      <w:pPr>
        <w:rPr>
          <w:b/>
          <w:sz w:val="40"/>
        </w:rPr>
      </w:pPr>
    </w:p>
    <w:p w:rsidR="00B375B5" w:rsidRDefault="00B375B5" w:rsidP="00A83BD7">
      <w:pPr>
        <w:rPr>
          <w:b/>
          <w:sz w:val="40"/>
        </w:rPr>
      </w:pPr>
      <w:r>
        <w:rPr>
          <w:noProof/>
          <w:lang w:eastAsia="en-IN"/>
        </w:rPr>
        <w:lastRenderedPageBreak/>
        <w:drawing>
          <wp:inline distT="0" distB="0" distL="0" distR="0">
            <wp:extent cx="5717754" cy="8284684"/>
            <wp:effectExtent l="0" t="0" r="0" b="2540"/>
            <wp:docPr id="32" name="Picture 32" descr="https://lh3.googleusercontent.com/PTusoTgURlx80oVWeiu2B4TR0DwKP74G8f_JRmLTLYFQ6UjM9nXPx_LtHAeYI8kCXXVWl1bYh3f3rO76EFWMaGMo8D6rGvK1WYgnqC6fvkMDf5jnSemVMbggPOSCr3RoT0yKjpYeTCly3h7sIA1YLkcNzGOGgc7yHoKU7g4eaYT8lHH5T0F649Rnbzw-aNdVG8G0CeL-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lh3.googleusercontent.com/PTusoTgURlx80oVWeiu2B4TR0DwKP74G8f_JRmLTLYFQ6UjM9nXPx_LtHAeYI8kCXXVWl1bYh3f3rO76EFWMaGMo8D6rGvK1WYgnqC6fvkMDf5jnSemVMbggPOSCr3RoT0yKjpYeTCly3h7sIA1YLkcNzGOGgc7yHoKU7g4eaYT8lHH5T0F649Rnbzw-aNdVG8G0CeL-XA"/>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8304616"/>
                    </a:xfrm>
                    <a:prstGeom prst="rect">
                      <a:avLst/>
                    </a:prstGeom>
                    <a:noFill/>
                    <a:ln>
                      <a:noFill/>
                    </a:ln>
                  </pic:spPr>
                </pic:pic>
              </a:graphicData>
            </a:graphic>
          </wp:inline>
        </w:drawing>
      </w:r>
    </w:p>
    <w:p w:rsidR="00B375B5" w:rsidRDefault="00B375B5" w:rsidP="00A83BD7">
      <w:pPr>
        <w:rPr>
          <w:b/>
          <w:sz w:val="40"/>
        </w:rPr>
      </w:pPr>
    </w:p>
    <w:p w:rsidR="00B375B5" w:rsidRDefault="00B375B5" w:rsidP="00A83BD7">
      <w:pPr>
        <w:rPr>
          <w:b/>
          <w:sz w:val="40"/>
        </w:rPr>
      </w:pPr>
      <w:r>
        <w:rPr>
          <w:noProof/>
          <w:lang w:eastAsia="en-IN"/>
        </w:rPr>
        <w:lastRenderedPageBreak/>
        <w:drawing>
          <wp:inline distT="0" distB="0" distL="0" distR="0">
            <wp:extent cx="5717754" cy="8196549"/>
            <wp:effectExtent l="0" t="0" r="0" b="0"/>
            <wp:docPr id="33" name="Picture 33" descr="https://lh4.googleusercontent.com/McvaQmcKwDzt69ej8CHulM7jBPBLRN9NmZ8xhgGv5WifyNSbtGi82d0J-wNgmlR8WIa9oL5UaEQMRFDOsPMrhq4B00kMTHZ343xA_K3Y74lQjEPL446PJxinL67uoBBK_OeAYywBQWsvZEZVFg4mmaKxuFtxu7TS3NALbLx_Ejx5Yr8Yh5kPx7fcmyiTLzxE0gqByEL21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lh4.googleusercontent.com/McvaQmcKwDzt69ej8CHulM7jBPBLRN9NmZ8xhgGv5WifyNSbtGi82d0J-wNgmlR8WIa9oL5UaEQMRFDOsPMrhq4B00kMTHZ343xA_K3Y74lQjEPL446PJxinL67uoBBK_OeAYywBQWsvZEZVFg4mmaKxuFtxu7TS3NALbLx_Ejx5Yr8Yh5kPx7fcmyiTLzxE0gqByEL21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8216269"/>
                    </a:xfrm>
                    <a:prstGeom prst="rect">
                      <a:avLst/>
                    </a:prstGeom>
                    <a:noFill/>
                    <a:ln>
                      <a:noFill/>
                    </a:ln>
                  </pic:spPr>
                </pic:pic>
              </a:graphicData>
            </a:graphic>
          </wp:inline>
        </w:drawing>
      </w:r>
    </w:p>
    <w:p w:rsidR="00B375B5" w:rsidRDefault="00B375B5" w:rsidP="00A83BD7">
      <w:pPr>
        <w:rPr>
          <w:b/>
          <w:sz w:val="40"/>
        </w:rPr>
      </w:pPr>
    </w:p>
    <w:p w:rsidR="00B375B5" w:rsidRDefault="00B375B5" w:rsidP="00A83BD7">
      <w:pPr>
        <w:rPr>
          <w:b/>
          <w:sz w:val="40"/>
        </w:rPr>
      </w:pPr>
      <w:r>
        <w:rPr>
          <w:noProof/>
          <w:lang w:eastAsia="en-IN"/>
        </w:rPr>
        <w:lastRenderedPageBreak/>
        <w:drawing>
          <wp:inline distT="0" distB="0" distL="0" distR="0">
            <wp:extent cx="5717754" cy="8152482"/>
            <wp:effectExtent l="0" t="0" r="0" b="1270"/>
            <wp:docPr id="34" name="Picture 34" descr="https://lh5.googleusercontent.com/VpsNgmhR9FsQm6yTl-Z0pFmGhjs5PFACSsKE7U6q15DUH4F0Ktlcg0nHxU_E-zZgxC2E5SxV53NlFm-ermg_DK5s9nVxM-vwZ43x2VJU-yHKqqSo1qN8gLGAdHhwToRyz-aW7j4oKVf8pgvMU4Itpjj4jbkLc2T3-myP-yCn5Lk2jL9b-qUo4VMxUoCb3mdNovm6dUS1J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lh5.googleusercontent.com/VpsNgmhR9FsQm6yTl-Z0pFmGhjs5PFACSsKE7U6q15DUH4F0Ktlcg0nHxU_E-zZgxC2E5SxV53NlFm-ermg_DK5s9nVxM-vwZ43x2VJU-yHKqqSo1qN8gLGAdHhwToRyz-aW7j4oKVf8pgvMU4Itpjj4jbkLc2T3-myP-yCn5Lk2jL9b-qUo4VMxUoCb3mdNovm6dUS1Jw"/>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8172096"/>
                    </a:xfrm>
                    <a:prstGeom prst="rect">
                      <a:avLst/>
                    </a:prstGeom>
                    <a:noFill/>
                    <a:ln>
                      <a:noFill/>
                    </a:ln>
                  </pic:spPr>
                </pic:pic>
              </a:graphicData>
            </a:graphic>
          </wp:inline>
        </w:drawing>
      </w:r>
    </w:p>
    <w:p w:rsidR="00B375B5" w:rsidRDefault="00B375B5" w:rsidP="00A83BD7">
      <w:pPr>
        <w:rPr>
          <w:b/>
          <w:sz w:val="40"/>
        </w:rPr>
      </w:pPr>
    </w:p>
    <w:p w:rsidR="00B375B5" w:rsidRDefault="00B375B5" w:rsidP="00A83BD7">
      <w:pPr>
        <w:rPr>
          <w:b/>
          <w:sz w:val="40"/>
        </w:rPr>
      </w:pPr>
      <w:r>
        <w:rPr>
          <w:b/>
          <w:sz w:val="40"/>
        </w:rPr>
        <w:lastRenderedPageBreak/>
        <w:t>CONCLUSION</w:t>
      </w:r>
    </w:p>
    <w:p w:rsidR="00A819B4" w:rsidRDefault="00A819B4" w:rsidP="00A819B4">
      <w:pPr>
        <w:spacing w:line="360" w:lineRule="auto"/>
        <w:jc w:val="both"/>
        <w:rPr>
          <w:rFonts w:cstheme="minorHAnsi"/>
          <w:color w:val="444444"/>
          <w:sz w:val="32"/>
          <w:shd w:val="clear" w:color="auto" w:fill="FFFFFF"/>
        </w:rPr>
      </w:pPr>
      <w:r w:rsidRPr="00A819B4">
        <w:rPr>
          <w:rFonts w:cstheme="minorHAnsi"/>
          <w:color w:val="444444"/>
          <w:sz w:val="32"/>
          <w:shd w:val="clear" w:color="auto" w:fill="FFFFFF"/>
        </w:rPr>
        <w:t>Machine Learning algorithms are applied on the dataset to predict the dynamic fare of flights. This gives the predicted values of flight fare to get a flight ticket at minimum cost. The values of R-squared obtained from the algorithm give the accuracy of the model. In the future, if more data could be accessed such as the current availability of seats, the predicted results will be more accurate. Finally, we conclude that this methodology is not preferred for performing this project. We can add more methods, more data for more accurate results</w:t>
      </w:r>
    </w:p>
    <w:p w:rsidR="00B375B5" w:rsidRPr="00A819B4" w:rsidRDefault="00A819B4" w:rsidP="00A819B4">
      <w:pPr>
        <w:spacing w:line="360" w:lineRule="auto"/>
        <w:jc w:val="both"/>
        <w:rPr>
          <w:rFonts w:cstheme="minorHAnsi"/>
          <w:b/>
          <w:sz w:val="56"/>
        </w:rPr>
      </w:pPr>
      <w:r w:rsidRPr="00A819B4">
        <w:t xml:space="preserve"> </w:t>
      </w:r>
      <w:r w:rsidRPr="00A819B4">
        <w:rPr>
          <w:rFonts w:cstheme="minorHAnsi"/>
          <w:sz w:val="32"/>
        </w:rPr>
        <w:t xml:space="preserve">The data is collected from </w:t>
      </w:r>
      <w:proofErr w:type="spellStart"/>
      <w:r w:rsidRPr="00A819B4">
        <w:rPr>
          <w:rFonts w:cstheme="minorHAnsi"/>
          <w:sz w:val="32"/>
        </w:rPr>
        <w:t>kaggle</w:t>
      </w:r>
      <w:proofErr w:type="spellEnd"/>
      <w:r w:rsidRPr="00A819B4">
        <w:rPr>
          <w:rFonts w:cstheme="minorHAnsi"/>
          <w:sz w:val="32"/>
        </w:rPr>
        <w:t xml:space="preserve"> website and done feature engineering techniques, used random forest algorithm to predict the price of a flight ticket. The accuracy obtained is 0.81 which is good. The more feature engineering techniques can</w:t>
      </w:r>
      <w:bookmarkStart w:id="2" w:name="_GoBack"/>
      <w:bookmarkEnd w:id="2"/>
      <w:r w:rsidRPr="00A819B4">
        <w:rPr>
          <w:rFonts w:cstheme="minorHAnsi"/>
          <w:sz w:val="32"/>
        </w:rPr>
        <w:t xml:space="preserve"> be used and data of more than 1 year can be used to improve the accuracy</w:t>
      </w:r>
      <w:r w:rsidRPr="00A819B4">
        <w:rPr>
          <w:rFonts w:cstheme="minorHAnsi"/>
          <w:sz w:val="36"/>
        </w:rPr>
        <w:t>.</w:t>
      </w:r>
    </w:p>
    <w:sectPr w:rsidR="00B375B5" w:rsidRPr="00A819B4">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9971C76"/>
    <w:multiLevelType w:val="multilevel"/>
    <w:tmpl w:val="241A76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3C8B71B1"/>
    <w:multiLevelType w:val="hybridMultilevel"/>
    <w:tmpl w:val="9D1E2FEA"/>
    <w:lvl w:ilvl="0" w:tplc="FEB2A2FE">
      <w:start w:val="1"/>
      <w:numFmt w:val="upperRoman"/>
      <w:lvlText w:val="%1."/>
      <w:lvlJc w:val="left"/>
      <w:pPr>
        <w:ind w:left="1440" w:hanging="1080"/>
      </w:pPr>
      <w:rPr>
        <w:rFonts w:hint="default"/>
        <w:b/>
        <w:sz w:val="3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nsid w:val="54091CB9"/>
    <w:multiLevelType w:val="multilevel"/>
    <w:tmpl w:val="2416AA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78006B18"/>
    <w:multiLevelType w:val="multilevel"/>
    <w:tmpl w:val="8F8A23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3"/>
  </w:num>
  <w:num w:numId="2">
    <w:abstractNumId w:val="2"/>
  </w:num>
  <w:num w:numId="3">
    <w:abstractNumId w:val="1"/>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6"/>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83BD7"/>
    <w:rsid w:val="002A4785"/>
    <w:rsid w:val="002E3752"/>
    <w:rsid w:val="006F773A"/>
    <w:rsid w:val="00A819B4"/>
    <w:rsid w:val="00A83BD7"/>
    <w:rsid w:val="00B375B5"/>
    <w:rsid w:val="00EA774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2">
    <w:name w:val="heading 2"/>
    <w:basedOn w:val="Normal"/>
    <w:next w:val="Normal"/>
    <w:link w:val="Heading2Char"/>
    <w:uiPriority w:val="9"/>
    <w:semiHidden/>
    <w:unhideWhenUsed/>
    <w:qFormat/>
    <w:rsid w:val="00A83BD7"/>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A83BD7"/>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link w:val="Heading4Char"/>
    <w:uiPriority w:val="9"/>
    <w:qFormat/>
    <w:rsid w:val="00A83BD7"/>
    <w:pPr>
      <w:spacing w:before="100" w:beforeAutospacing="1" w:after="100" w:afterAutospacing="1" w:line="240" w:lineRule="auto"/>
      <w:outlineLvl w:val="3"/>
    </w:pPr>
    <w:rPr>
      <w:rFonts w:ascii="Times New Roman" w:eastAsia="Times New Roman" w:hAnsi="Times New Roman" w:cs="Times New Roman"/>
      <w:b/>
      <w:bCs/>
      <w:sz w:val="24"/>
      <w:szCs w:val="24"/>
      <w:lang w:eastAsia="en-IN"/>
    </w:rPr>
  </w:style>
  <w:style w:type="paragraph" w:styleId="Heading5">
    <w:name w:val="heading 5"/>
    <w:basedOn w:val="Normal"/>
    <w:next w:val="Normal"/>
    <w:link w:val="Heading5Char"/>
    <w:uiPriority w:val="9"/>
    <w:semiHidden/>
    <w:unhideWhenUsed/>
    <w:qFormat/>
    <w:rsid w:val="00A83BD7"/>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basedOn w:val="DefaultParagraphFont"/>
    <w:link w:val="Heading4"/>
    <w:uiPriority w:val="9"/>
    <w:rsid w:val="00A83BD7"/>
    <w:rPr>
      <w:rFonts w:ascii="Times New Roman" w:eastAsia="Times New Roman" w:hAnsi="Times New Roman" w:cs="Times New Roman"/>
      <w:b/>
      <w:bCs/>
      <w:sz w:val="24"/>
      <w:szCs w:val="24"/>
      <w:lang w:eastAsia="en-IN"/>
    </w:rPr>
  </w:style>
  <w:style w:type="paragraph" w:styleId="HTMLPreformatted">
    <w:name w:val="HTML Preformatted"/>
    <w:basedOn w:val="Normal"/>
    <w:link w:val="HTMLPreformattedChar"/>
    <w:uiPriority w:val="99"/>
    <w:semiHidden/>
    <w:unhideWhenUsed/>
    <w:rsid w:val="00A83BD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A83BD7"/>
    <w:rPr>
      <w:rFonts w:ascii="Courier New" w:eastAsia="Times New Roman" w:hAnsi="Courier New" w:cs="Courier New"/>
      <w:sz w:val="20"/>
      <w:szCs w:val="20"/>
      <w:lang w:eastAsia="en-IN"/>
    </w:rPr>
  </w:style>
  <w:style w:type="character" w:customStyle="1" w:styleId="Heading2Char">
    <w:name w:val="Heading 2 Char"/>
    <w:basedOn w:val="DefaultParagraphFont"/>
    <w:link w:val="Heading2"/>
    <w:uiPriority w:val="9"/>
    <w:semiHidden/>
    <w:rsid w:val="00A83BD7"/>
    <w:rPr>
      <w:rFonts w:asciiTheme="majorHAnsi" w:eastAsiaTheme="majorEastAsia" w:hAnsiTheme="majorHAnsi" w:cstheme="majorBidi"/>
      <w:b/>
      <w:bCs/>
      <w:color w:val="4F81BD" w:themeColor="accent1"/>
      <w:sz w:val="26"/>
      <w:szCs w:val="26"/>
    </w:rPr>
  </w:style>
  <w:style w:type="paragraph" w:styleId="NormalWeb">
    <w:name w:val="Normal (Web)"/>
    <w:basedOn w:val="Normal"/>
    <w:uiPriority w:val="99"/>
    <w:semiHidden/>
    <w:unhideWhenUsed/>
    <w:rsid w:val="00A83BD7"/>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BalloonText">
    <w:name w:val="Balloon Text"/>
    <w:basedOn w:val="Normal"/>
    <w:link w:val="BalloonTextChar"/>
    <w:uiPriority w:val="99"/>
    <w:semiHidden/>
    <w:unhideWhenUsed/>
    <w:rsid w:val="00A83BD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83BD7"/>
    <w:rPr>
      <w:rFonts w:ascii="Tahoma" w:hAnsi="Tahoma" w:cs="Tahoma"/>
      <w:sz w:val="16"/>
      <w:szCs w:val="16"/>
    </w:rPr>
  </w:style>
  <w:style w:type="character" w:customStyle="1" w:styleId="Heading5Char">
    <w:name w:val="Heading 5 Char"/>
    <w:basedOn w:val="DefaultParagraphFont"/>
    <w:link w:val="Heading5"/>
    <w:uiPriority w:val="9"/>
    <w:semiHidden/>
    <w:rsid w:val="00A83BD7"/>
    <w:rPr>
      <w:rFonts w:asciiTheme="majorHAnsi" w:eastAsiaTheme="majorEastAsia" w:hAnsiTheme="majorHAnsi" w:cstheme="majorBidi"/>
      <w:color w:val="243F60" w:themeColor="accent1" w:themeShade="7F"/>
    </w:rPr>
  </w:style>
  <w:style w:type="character" w:styleId="Hyperlink">
    <w:name w:val="Hyperlink"/>
    <w:basedOn w:val="DefaultParagraphFont"/>
    <w:uiPriority w:val="99"/>
    <w:semiHidden/>
    <w:unhideWhenUsed/>
    <w:rsid w:val="00A83BD7"/>
    <w:rPr>
      <w:color w:val="0000FF"/>
      <w:u w:val="single"/>
    </w:rPr>
  </w:style>
  <w:style w:type="character" w:customStyle="1" w:styleId="comment-highlite">
    <w:name w:val="comment-highlite"/>
    <w:basedOn w:val="DefaultParagraphFont"/>
    <w:rsid w:val="00A83BD7"/>
  </w:style>
  <w:style w:type="character" w:customStyle="1" w:styleId="Heading3Char">
    <w:name w:val="Heading 3 Char"/>
    <w:basedOn w:val="DefaultParagraphFont"/>
    <w:link w:val="Heading3"/>
    <w:uiPriority w:val="9"/>
    <w:semiHidden/>
    <w:rsid w:val="00A83BD7"/>
    <w:rPr>
      <w:rFonts w:asciiTheme="majorHAnsi" w:eastAsiaTheme="majorEastAsia" w:hAnsiTheme="majorHAnsi" w:cstheme="majorBidi"/>
      <w:b/>
      <w:bCs/>
      <w:color w:val="4F81BD" w:themeColor="accent1"/>
    </w:rPr>
  </w:style>
  <w:style w:type="paragraph" w:styleId="ListParagraph">
    <w:name w:val="List Paragraph"/>
    <w:basedOn w:val="Normal"/>
    <w:uiPriority w:val="34"/>
    <w:qFormat/>
    <w:rsid w:val="006F773A"/>
    <w:pPr>
      <w:ind w:left="720"/>
      <w:contextualSpacing/>
    </w:pPr>
  </w:style>
  <w:style w:type="character" w:styleId="Strong">
    <w:name w:val="Strong"/>
    <w:basedOn w:val="DefaultParagraphFont"/>
    <w:uiPriority w:val="22"/>
    <w:qFormat/>
    <w:rsid w:val="002E3752"/>
    <w:rPr>
      <w:b/>
      <w:bCs/>
    </w:rPr>
  </w:style>
  <w:style w:type="character" w:styleId="Emphasis">
    <w:name w:val="Emphasis"/>
    <w:basedOn w:val="DefaultParagraphFont"/>
    <w:uiPriority w:val="20"/>
    <w:qFormat/>
    <w:rsid w:val="002E3752"/>
    <w:rPr>
      <w:i/>
      <w:i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2">
    <w:name w:val="heading 2"/>
    <w:basedOn w:val="Normal"/>
    <w:next w:val="Normal"/>
    <w:link w:val="Heading2Char"/>
    <w:uiPriority w:val="9"/>
    <w:semiHidden/>
    <w:unhideWhenUsed/>
    <w:qFormat/>
    <w:rsid w:val="00A83BD7"/>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A83BD7"/>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link w:val="Heading4Char"/>
    <w:uiPriority w:val="9"/>
    <w:qFormat/>
    <w:rsid w:val="00A83BD7"/>
    <w:pPr>
      <w:spacing w:before="100" w:beforeAutospacing="1" w:after="100" w:afterAutospacing="1" w:line="240" w:lineRule="auto"/>
      <w:outlineLvl w:val="3"/>
    </w:pPr>
    <w:rPr>
      <w:rFonts w:ascii="Times New Roman" w:eastAsia="Times New Roman" w:hAnsi="Times New Roman" w:cs="Times New Roman"/>
      <w:b/>
      <w:bCs/>
      <w:sz w:val="24"/>
      <w:szCs w:val="24"/>
      <w:lang w:eastAsia="en-IN"/>
    </w:rPr>
  </w:style>
  <w:style w:type="paragraph" w:styleId="Heading5">
    <w:name w:val="heading 5"/>
    <w:basedOn w:val="Normal"/>
    <w:next w:val="Normal"/>
    <w:link w:val="Heading5Char"/>
    <w:uiPriority w:val="9"/>
    <w:semiHidden/>
    <w:unhideWhenUsed/>
    <w:qFormat/>
    <w:rsid w:val="00A83BD7"/>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basedOn w:val="DefaultParagraphFont"/>
    <w:link w:val="Heading4"/>
    <w:uiPriority w:val="9"/>
    <w:rsid w:val="00A83BD7"/>
    <w:rPr>
      <w:rFonts w:ascii="Times New Roman" w:eastAsia="Times New Roman" w:hAnsi="Times New Roman" w:cs="Times New Roman"/>
      <w:b/>
      <w:bCs/>
      <w:sz w:val="24"/>
      <w:szCs w:val="24"/>
      <w:lang w:eastAsia="en-IN"/>
    </w:rPr>
  </w:style>
  <w:style w:type="paragraph" w:styleId="HTMLPreformatted">
    <w:name w:val="HTML Preformatted"/>
    <w:basedOn w:val="Normal"/>
    <w:link w:val="HTMLPreformattedChar"/>
    <w:uiPriority w:val="99"/>
    <w:semiHidden/>
    <w:unhideWhenUsed/>
    <w:rsid w:val="00A83BD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A83BD7"/>
    <w:rPr>
      <w:rFonts w:ascii="Courier New" w:eastAsia="Times New Roman" w:hAnsi="Courier New" w:cs="Courier New"/>
      <w:sz w:val="20"/>
      <w:szCs w:val="20"/>
      <w:lang w:eastAsia="en-IN"/>
    </w:rPr>
  </w:style>
  <w:style w:type="character" w:customStyle="1" w:styleId="Heading2Char">
    <w:name w:val="Heading 2 Char"/>
    <w:basedOn w:val="DefaultParagraphFont"/>
    <w:link w:val="Heading2"/>
    <w:uiPriority w:val="9"/>
    <w:semiHidden/>
    <w:rsid w:val="00A83BD7"/>
    <w:rPr>
      <w:rFonts w:asciiTheme="majorHAnsi" w:eastAsiaTheme="majorEastAsia" w:hAnsiTheme="majorHAnsi" w:cstheme="majorBidi"/>
      <w:b/>
      <w:bCs/>
      <w:color w:val="4F81BD" w:themeColor="accent1"/>
      <w:sz w:val="26"/>
      <w:szCs w:val="26"/>
    </w:rPr>
  </w:style>
  <w:style w:type="paragraph" w:styleId="NormalWeb">
    <w:name w:val="Normal (Web)"/>
    <w:basedOn w:val="Normal"/>
    <w:uiPriority w:val="99"/>
    <w:semiHidden/>
    <w:unhideWhenUsed/>
    <w:rsid w:val="00A83BD7"/>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BalloonText">
    <w:name w:val="Balloon Text"/>
    <w:basedOn w:val="Normal"/>
    <w:link w:val="BalloonTextChar"/>
    <w:uiPriority w:val="99"/>
    <w:semiHidden/>
    <w:unhideWhenUsed/>
    <w:rsid w:val="00A83BD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83BD7"/>
    <w:rPr>
      <w:rFonts w:ascii="Tahoma" w:hAnsi="Tahoma" w:cs="Tahoma"/>
      <w:sz w:val="16"/>
      <w:szCs w:val="16"/>
    </w:rPr>
  </w:style>
  <w:style w:type="character" w:customStyle="1" w:styleId="Heading5Char">
    <w:name w:val="Heading 5 Char"/>
    <w:basedOn w:val="DefaultParagraphFont"/>
    <w:link w:val="Heading5"/>
    <w:uiPriority w:val="9"/>
    <w:semiHidden/>
    <w:rsid w:val="00A83BD7"/>
    <w:rPr>
      <w:rFonts w:asciiTheme="majorHAnsi" w:eastAsiaTheme="majorEastAsia" w:hAnsiTheme="majorHAnsi" w:cstheme="majorBidi"/>
      <w:color w:val="243F60" w:themeColor="accent1" w:themeShade="7F"/>
    </w:rPr>
  </w:style>
  <w:style w:type="character" w:styleId="Hyperlink">
    <w:name w:val="Hyperlink"/>
    <w:basedOn w:val="DefaultParagraphFont"/>
    <w:uiPriority w:val="99"/>
    <w:semiHidden/>
    <w:unhideWhenUsed/>
    <w:rsid w:val="00A83BD7"/>
    <w:rPr>
      <w:color w:val="0000FF"/>
      <w:u w:val="single"/>
    </w:rPr>
  </w:style>
  <w:style w:type="character" w:customStyle="1" w:styleId="comment-highlite">
    <w:name w:val="comment-highlite"/>
    <w:basedOn w:val="DefaultParagraphFont"/>
    <w:rsid w:val="00A83BD7"/>
  </w:style>
  <w:style w:type="character" w:customStyle="1" w:styleId="Heading3Char">
    <w:name w:val="Heading 3 Char"/>
    <w:basedOn w:val="DefaultParagraphFont"/>
    <w:link w:val="Heading3"/>
    <w:uiPriority w:val="9"/>
    <w:semiHidden/>
    <w:rsid w:val="00A83BD7"/>
    <w:rPr>
      <w:rFonts w:asciiTheme="majorHAnsi" w:eastAsiaTheme="majorEastAsia" w:hAnsiTheme="majorHAnsi" w:cstheme="majorBidi"/>
      <w:b/>
      <w:bCs/>
      <w:color w:val="4F81BD" w:themeColor="accent1"/>
    </w:rPr>
  </w:style>
  <w:style w:type="paragraph" w:styleId="ListParagraph">
    <w:name w:val="List Paragraph"/>
    <w:basedOn w:val="Normal"/>
    <w:uiPriority w:val="34"/>
    <w:qFormat/>
    <w:rsid w:val="006F773A"/>
    <w:pPr>
      <w:ind w:left="720"/>
      <w:contextualSpacing/>
    </w:pPr>
  </w:style>
  <w:style w:type="character" w:styleId="Strong">
    <w:name w:val="Strong"/>
    <w:basedOn w:val="DefaultParagraphFont"/>
    <w:uiPriority w:val="22"/>
    <w:qFormat/>
    <w:rsid w:val="002E3752"/>
    <w:rPr>
      <w:b/>
      <w:bCs/>
    </w:rPr>
  </w:style>
  <w:style w:type="character" w:styleId="Emphasis">
    <w:name w:val="Emphasis"/>
    <w:basedOn w:val="DefaultParagraphFont"/>
    <w:uiPriority w:val="20"/>
    <w:qFormat/>
    <w:rsid w:val="002E3752"/>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650726">
      <w:bodyDiv w:val="1"/>
      <w:marLeft w:val="0"/>
      <w:marRight w:val="0"/>
      <w:marTop w:val="0"/>
      <w:marBottom w:val="0"/>
      <w:divBdr>
        <w:top w:val="none" w:sz="0" w:space="0" w:color="auto"/>
        <w:left w:val="none" w:sz="0" w:space="0" w:color="auto"/>
        <w:bottom w:val="none" w:sz="0" w:space="0" w:color="auto"/>
        <w:right w:val="none" w:sz="0" w:space="0" w:color="auto"/>
      </w:divBdr>
    </w:div>
    <w:div w:id="77941703">
      <w:bodyDiv w:val="1"/>
      <w:marLeft w:val="0"/>
      <w:marRight w:val="0"/>
      <w:marTop w:val="0"/>
      <w:marBottom w:val="0"/>
      <w:divBdr>
        <w:top w:val="none" w:sz="0" w:space="0" w:color="auto"/>
        <w:left w:val="none" w:sz="0" w:space="0" w:color="auto"/>
        <w:bottom w:val="none" w:sz="0" w:space="0" w:color="auto"/>
        <w:right w:val="none" w:sz="0" w:space="0" w:color="auto"/>
      </w:divBdr>
    </w:div>
    <w:div w:id="142278792">
      <w:bodyDiv w:val="1"/>
      <w:marLeft w:val="0"/>
      <w:marRight w:val="0"/>
      <w:marTop w:val="0"/>
      <w:marBottom w:val="0"/>
      <w:divBdr>
        <w:top w:val="none" w:sz="0" w:space="0" w:color="auto"/>
        <w:left w:val="none" w:sz="0" w:space="0" w:color="auto"/>
        <w:bottom w:val="none" w:sz="0" w:space="0" w:color="auto"/>
        <w:right w:val="none" w:sz="0" w:space="0" w:color="auto"/>
      </w:divBdr>
      <w:divsChild>
        <w:div w:id="936795603">
          <w:marLeft w:val="0"/>
          <w:marRight w:val="0"/>
          <w:marTop w:val="0"/>
          <w:marBottom w:val="0"/>
          <w:divBdr>
            <w:top w:val="none" w:sz="0" w:space="0" w:color="auto"/>
            <w:left w:val="none" w:sz="0" w:space="0" w:color="auto"/>
            <w:bottom w:val="none" w:sz="0" w:space="0" w:color="auto"/>
            <w:right w:val="none" w:sz="0" w:space="0" w:color="auto"/>
          </w:divBdr>
        </w:div>
      </w:divsChild>
    </w:div>
    <w:div w:id="188686643">
      <w:bodyDiv w:val="1"/>
      <w:marLeft w:val="0"/>
      <w:marRight w:val="0"/>
      <w:marTop w:val="0"/>
      <w:marBottom w:val="0"/>
      <w:divBdr>
        <w:top w:val="none" w:sz="0" w:space="0" w:color="auto"/>
        <w:left w:val="none" w:sz="0" w:space="0" w:color="auto"/>
        <w:bottom w:val="none" w:sz="0" w:space="0" w:color="auto"/>
        <w:right w:val="none" w:sz="0" w:space="0" w:color="auto"/>
      </w:divBdr>
    </w:div>
    <w:div w:id="413429594">
      <w:bodyDiv w:val="1"/>
      <w:marLeft w:val="0"/>
      <w:marRight w:val="0"/>
      <w:marTop w:val="0"/>
      <w:marBottom w:val="0"/>
      <w:divBdr>
        <w:top w:val="none" w:sz="0" w:space="0" w:color="auto"/>
        <w:left w:val="none" w:sz="0" w:space="0" w:color="auto"/>
        <w:bottom w:val="none" w:sz="0" w:space="0" w:color="auto"/>
        <w:right w:val="none" w:sz="0" w:space="0" w:color="auto"/>
      </w:divBdr>
    </w:div>
    <w:div w:id="414670226">
      <w:bodyDiv w:val="1"/>
      <w:marLeft w:val="0"/>
      <w:marRight w:val="0"/>
      <w:marTop w:val="0"/>
      <w:marBottom w:val="0"/>
      <w:divBdr>
        <w:top w:val="none" w:sz="0" w:space="0" w:color="auto"/>
        <w:left w:val="none" w:sz="0" w:space="0" w:color="auto"/>
        <w:bottom w:val="none" w:sz="0" w:space="0" w:color="auto"/>
        <w:right w:val="none" w:sz="0" w:space="0" w:color="auto"/>
      </w:divBdr>
      <w:divsChild>
        <w:div w:id="251400675">
          <w:marLeft w:val="0"/>
          <w:marRight w:val="0"/>
          <w:marTop w:val="0"/>
          <w:marBottom w:val="0"/>
          <w:divBdr>
            <w:top w:val="none" w:sz="0" w:space="0" w:color="auto"/>
            <w:left w:val="none" w:sz="0" w:space="0" w:color="auto"/>
            <w:bottom w:val="none" w:sz="0" w:space="0" w:color="auto"/>
            <w:right w:val="none" w:sz="0" w:space="0" w:color="auto"/>
          </w:divBdr>
        </w:div>
        <w:div w:id="877744588">
          <w:marLeft w:val="0"/>
          <w:marRight w:val="0"/>
          <w:marTop w:val="0"/>
          <w:marBottom w:val="0"/>
          <w:divBdr>
            <w:top w:val="none" w:sz="0" w:space="0" w:color="auto"/>
            <w:left w:val="none" w:sz="0" w:space="0" w:color="auto"/>
            <w:bottom w:val="none" w:sz="0" w:space="0" w:color="auto"/>
            <w:right w:val="none" w:sz="0" w:space="0" w:color="auto"/>
          </w:divBdr>
        </w:div>
      </w:divsChild>
    </w:div>
    <w:div w:id="781876101">
      <w:bodyDiv w:val="1"/>
      <w:marLeft w:val="0"/>
      <w:marRight w:val="0"/>
      <w:marTop w:val="0"/>
      <w:marBottom w:val="0"/>
      <w:divBdr>
        <w:top w:val="none" w:sz="0" w:space="0" w:color="auto"/>
        <w:left w:val="none" w:sz="0" w:space="0" w:color="auto"/>
        <w:bottom w:val="none" w:sz="0" w:space="0" w:color="auto"/>
        <w:right w:val="none" w:sz="0" w:space="0" w:color="auto"/>
      </w:divBdr>
      <w:divsChild>
        <w:div w:id="324285996">
          <w:marLeft w:val="0"/>
          <w:marRight w:val="0"/>
          <w:marTop w:val="0"/>
          <w:marBottom w:val="0"/>
          <w:divBdr>
            <w:top w:val="none" w:sz="0" w:space="0" w:color="auto"/>
            <w:left w:val="none" w:sz="0" w:space="0" w:color="auto"/>
            <w:bottom w:val="none" w:sz="0" w:space="0" w:color="auto"/>
            <w:right w:val="none" w:sz="0" w:space="0" w:color="auto"/>
          </w:divBdr>
        </w:div>
        <w:div w:id="1536776036">
          <w:marLeft w:val="0"/>
          <w:marRight w:val="0"/>
          <w:marTop w:val="0"/>
          <w:marBottom w:val="0"/>
          <w:divBdr>
            <w:top w:val="none" w:sz="0" w:space="0" w:color="auto"/>
            <w:left w:val="none" w:sz="0" w:space="0" w:color="auto"/>
            <w:bottom w:val="none" w:sz="0" w:space="0" w:color="auto"/>
            <w:right w:val="none" w:sz="0" w:space="0" w:color="auto"/>
          </w:divBdr>
          <w:divsChild>
            <w:div w:id="1497303350">
              <w:marLeft w:val="0"/>
              <w:marRight w:val="0"/>
              <w:marTop w:val="0"/>
              <w:marBottom w:val="0"/>
              <w:divBdr>
                <w:top w:val="none" w:sz="0" w:space="0" w:color="auto"/>
                <w:left w:val="none" w:sz="0" w:space="0" w:color="auto"/>
                <w:bottom w:val="none" w:sz="0" w:space="0" w:color="auto"/>
                <w:right w:val="none" w:sz="0" w:space="0" w:color="auto"/>
              </w:divBdr>
            </w:div>
            <w:div w:id="1589121404">
              <w:marLeft w:val="0"/>
              <w:marRight w:val="0"/>
              <w:marTop w:val="0"/>
              <w:marBottom w:val="0"/>
              <w:divBdr>
                <w:top w:val="none" w:sz="0" w:space="0" w:color="auto"/>
                <w:left w:val="none" w:sz="0" w:space="0" w:color="auto"/>
                <w:bottom w:val="none" w:sz="0" w:space="0" w:color="auto"/>
                <w:right w:val="none" w:sz="0" w:space="0" w:color="auto"/>
              </w:divBdr>
              <w:divsChild>
                <w:div w:id="278029902">
                  <w:marLeft w:val="0"/>
                  <w:marRight w:val="0"/>
                  <w:marTop w:val="0"/>
                  <w:marBottom w:val="0"/>
                  <w:divBdr>
                    <w:top w:val="none" w:sz="0" w:space="0" w:color="auto"/>
                    <w:left w:val="none" w:sz="0" w:space="0" w:color="auto"/>
                    <w:bottom w:val="none" w:sz="0" w:space="0" w:color="auto"/>
                    <w:right w:val="none" w:sz="0" w:space="0" w:color="auto"/>
                  </w:divBdr>
                  <w:divsChild>
                    <w:div w:id="1736512894">
                      <w:marLeft w:val="0"/>
                      <w:marRight w:val="0"/>
                      <w:marTop w:val="0"/>
                      <w:marBottom w:val="0"/>
                      <w:divBdr>
                        <w:top w:val="none" w:sz="0" w:space="0" w:color="auto"/>
                        <w:left w:val="none" w:sz="0" w:space="0" w:color="auto"/>
                        <w:bottom w:val="none" w:sz="0" w:space="0" w:color="auto"/>
                        <w:right w:val="none" w:sz="0" w:space="0" w:color="auto"/>
                      </w:divBdr>
                      <w:divsChild>
                        <w:div w:id="1758869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5682790">
                  <w:marLeft w:val="0"/>
                  <w:marRight w:val="0"/>
                  <w:marTop w:val="0"/>
                  <w:marBottom w:val="0"/>
                  <w:divBdr>
                    <w:top w:val="none" w:sz="0" w:space="0" w:color="auto"/>
                    <w:left w:val="none" w:sz="0" w:space="0" w:color="auto"/>
                    <w:bottom w:val="none" w:sz="0" w:space="0" w:color="auto"/>
                    <w:right w:val="none" w:sz="0" w:space="0" w:color="auto"/>
                  </w:divBdr>
                  <w:divsChild>
                    <w:div w:id="1022634126">
                      <w:marLeft w:val="0"/>
                      <w:marRight w:val="0"/>
                      <w:marTop w:val="0"/>
                      <w:marBottom w:val="0"/>
                      <w:divBdr>
                        <w:top w:val="none" w:sz="0" w:space="0" w:color="auto"/>
                        <w:left w:val="none" w:sz="0" w:space="0" w:color="auto"/>
                        <w:bottom w:val="none" w:sz="0" w:space="0" w:color="auto"/>
                        <w:right w:val="none" w:sz="0" w:space="0" w:color="auto"/>
                      </w:divBdr>
                      <w:divsChild>
                        <w:div w:id="708526536">
                          <w:marLeft w:val="0"/>
                          <w:marRight w:val="0"/>
                          <w:marTop w:val="0"/>
                          <w:marBottom w:val="0"/>
                          <w:divBdr>
                            <w:top w:val="none" w:sz="0" w:space="0" w:color="auto"/>
                            <w:left w:val="none" w:sz="0" w:space="0" w:color="auto"/>
                            <w:bottom w:val="none" w:sz="0" w:space="0" w:color="auto"/>
                            <w:right w:val="none" w:sz="0" w:space="0" w:color="auto"/>
                          </w:divBdr>
                          <w:divsChild>
                            <w:div w:id="986856855">
                              <w:marLeft w:val="0"/>
                              <w:marRight w:val="0"/>
                              <w:marTop w:val="0"/>
                              <w:marBottom w:val="0"/>
                              <w:divBdr>
                                <w:top w:val="none" w:sz="0" w:space="0" w:color="auto"/>
                                <w:left w:val="none" w:sz="0" w:space="0" w:color="auto"/>
                                <w:bottom w:val="none" w:sz="0" w:space="0" w:color="auto"/>
                                <w:right w:val="none" w:sz="0" w:space="0" w:color="auto"/>
                              </w:divBdr>
                            </w:div>
                            <w:div w:id="1180200622">
                              <w:marLeft w:val="0"/>
                              <w:marRight w:val="0"/>
                              <w:marTop w:val="0"/>
                              <w:marBottom w:val="0"/>
                              <w:divBdr>
                                <w:top w:val="none" w:sz="0" w:space="0" w:color="auto"/>
                                <w:left w:val="none" w:sz="0" w:space="0" w:color="auto"/>
                                <w:bottom w:val="none" w:sz="0" w:space="0" w:color="auto"/>
                                <w:right w:val="none" w:sz="0" w:space="0" w:color="auto"/>
                              </w:divBdr>
                              <w:divsChild>
                                <w:div w:id="915551321">
                                  <w:marLeft w:val="0"/>
                                  <w:marRight w:val="0"/>
                                  <w:marTop w:val="0"/>
                                  <w:marBottom w:val="0"/>
                                  <w:divBdr>
                                    <w:top w:val="none" w:sz="0" w:space="0" w:color="auto"/>
                                    <w:left w:val="none" w:sz="0" w:space="0" w:color="auto"/>
                                    <w:bottom w:val="none" w:sz="0" w:space="0" w:color="auto"/>
                                    <w:right w:val="none" w:sz="0" w:space="0" w:color="auto"/>
                                  </w:divBdr>
                                  <w:divsChild>
                                    <w:div w:id="1410999971">
                                      <w:marLeft w:val="0"/>
                                      <w:marRight w:val="0"/>
                                      <w:marTop w:val="0"/>
                                      <w:marBottom w:val="0"/>
                                      <w:divBdr>
                                        <w:top w:val="none" w:sz="0" w:space="0" w:color="auto"/>
                                        <w:left w:val="none" w:sz="0" w:space="0" w:color="auto"/>
                                        <w:bottom w:val="none" w:sz="0" w:space="0" w:color="auto"/>
                                        <w:right w:val="none" w:sz="0" w:space="0" w:color="auto"/>
                                      </w:divBdr>
                                    </w:div>
                                    <w:div w:id="724184530">
                                      <w:marLeft w:val="0"/>
                                      <w:marRight w:val="0"/>
                                      <w:marTop w:val="600"/>
                                      <w:marBottom w:val="600"/>
                                      <w:divBdr>
                                        <w:top w:val="single" w:sz="6" w:space="15" w:color="D8D8D8"/>
                                        <w:left w:val="none" w:sz="0" w:space="0" w:color="auto"/>
                                        <w:bottom w:val="single" w:sz="6" w:space="15" w:color="D8D8D8"/>
                                        <w:right w:val="none" w:sz="0" w:space="0" w:color="auto"/>
                                      </w:divBdr>
                                      <w:divsChild>
                                        <w:div w:id="725687145">
                                          <w:marLeft w:val="0"/>
                                          <w:marRight w:val="0"/>
                                          <w:marTop w:val="0"/>
                                          <w:marBottom w:val="0"/>
                                          <w:divBdr>
                                            <w:top w:val="none" w:sz="0" w:space="0" w:color="auto"/>
                                            <w:left w:val="none" w:sz="0" w:space="0" w:color="auto"/>
                                            <w:bottom w:val="none" w:sz="0" w:space="0" w:color="auto"/>
                                            <w:right w:val="none" w:sz="0" w:space="0" w:color="auto"/>
                                          </w:divBdr>
                                          <w:divsChild>
                                            <w:div w:id="1082869796">
                                              <w:marLeft w:val="0"/>
                                              <w:marRight w:val="450"/>
                                              <w:marTop w:val="0"/>
                                              <w:marBottom w:val="0"/>
                                              <w:divBdr>
                                                <w:top w:val="none" w:sz="0" w:space="0" w:color="auto"/>
                                                <w:left w:val="none" w:sz="0" w:space="0" w:color="auto"/>
                                                <w:bottom w:val="none" w:sz="0" w:space="0" w:color="auto"/>
                                                <w:right w:val="none" w:sz="0" w:space="0" w:color="auto"/>
                                              </w:divBdr>
                                            </w:div>
                                            <w:div w:id="1393235931">
                                              <w:marLeft w:val="0"/>
                                              <w:marRight w:val="0"/>
                                              <w:marTop w:val="0"/>
                                              <w:marBottom w:val="0"/>
                                              <w:divBdr>
                                                <w:top w:val="none" w:sz="0" w:space="0" w:color="auto"/>
                                                <w:left w:val="none" w:sz="0" w:space="0" w:color="auto"/>
                                                <w:bottom w:val="none" w:sz="0" w:space="0" w:color="auto"/>
                                                <w:right w:val="none" w:sz="0" w:space="0" w:color="auto"/>
                                              </w:divBdr>
                                              <w:divsChild>
                                                <w:div w:id="442455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5796134">
                                      <w:marLeft w:val="0"/>
                                      <w:marRight w:val="0"/>
                                      <w:marTop w:val="0"/>
                                      <w:marBottom w:val="0"/>
                                      <w:divBdr>
                                        <w:top w:val="none" w:sz="0" w:space="0" w:color="auto"/>
                                        <w:left w:val="none" w:sz="0" w:space="0" w:color="auto"/>
                                        <w:bottom w:val="none" w:sz="0" w:space="0" w:color="auto"/>
                                        <w:right w:val="none" w:sz="0" w:space="0" w:color="auto"/>
                                      </w:divBdr>
                                    </w:div>
                                    <w:div w:id="470711782">
                                      <w:marLeft w:val="0"/>
                                      <w:marRight w:val="0"/>
                                      <w:marTop w:val="0"/>
                                      <w:marBottom w:val="0"/>
                                      <w:divBdr>
                                        <w:top w:val="none" w:sz="0" w:space="0" w:color="auto"/>
                                        <w:left w:val="none" w:sz="0" w:space="0" w:color="auto"/>
                                        <w:bottom w:val="none" w:sz="0" w:space="0" w:color="auto"/>
                                        <w:right w:val="none" w:sz="0" w:space="0" w:color="auto"/>
                                      </w:divBdr>
                                    </w:div>
                                    <w:div w:id="444424206">
                                      <w:marLeft w:val="0"/>
                                      <w:marRight w:val="0"/>
                                      <w:marTop w:val="0"/>
                                      <w:marBottom w:val="0"/>
                                      <w:divBdr>
                                        <w:top w:val="none" w:sz="0" w:space="0" w:color="auto"/>
                                        <w:left w:val="none" w:sz="0" w:space="0" w:color="auto"/>
                                        <w:bottom w:val="none" w:sz="0" w:space="0" w:color="auto"/>
                                        <w:right w:val="none" w:sz="0" w:space="0" w:color="auto"/>
                                      </w:divBdr>
                                    </w:div>
                                    <w:div w:id="471291371">
                                      <w:marLeft w:val="0"/>
                                      <w:marRight w:val="0"/>
                                      <w:marTop w:val="0"/>
                                      <w:marBottom w:val="0"/>
                                      <w:divBdr>
                                        <w:top w:val="none" w:sz="0" w:space="0" w:color="auto"/>
                                        <w:left w:val="none" w:sz="0" w:space="0" w:color="auto"/>
                                        <w:bottom w:val="none" w:sz="0" w:space="0" w:color="auto"/>
                                        <w:right w:val="none" w:sz="0" w:space="0" w:color="auto"/>
                                      </w:divBdr>
                                    </w:div>
                                    <w:div w:id="622150509">
                                      <w:marLeft w:val="0"/>
                                      <w:marRight w:val="0"/>
                                      <w:marTop w:val="0"/>
                                      <w:marBottom w:val="0"/>
                                      <w:divBdr>
                                        <w:top w:val="none" w:sz="0" w:space="0" w:color="auto"/>
                                        <w:left w:val="none" w:sz="0" w:space="0" w:color="auto"/>
                                        <w:bottom w:val="none" w:sz="0" w:space="0" w:color="auto"/>
                                        <w:right w:val="none" w:sz="0" w:space="0" w:color="auto"/>
                                      </w:divBdr>
                                      <w:divsChild>
                                        <w:div w:id="1052146501">
                                          <w:marLeft w:val="0"/>
                                          <w:marRight w:val="0"/>
                                          <w:marTop w:val="0"/>
                                          <w:marBottom w:val="0"/>
                                          <w:divBdr>
                                            <w:top w:val="none" w:sz="0" w:space="0" w:color="auto"/>
                                            <w:left w:val="none" w:sz="0" w:space="0" w:color="auto"/>
                                            <w:bottom w:val="none" w:sz="0" w:space="0" w:color="auto"/>
                                            <w:right w:val="none" w:sz="0" w:space="0" w:color="auto"/>
                                          </w:divBdr>
                                          <w:divsChild>
                                            <w:div w:id="47534841">
                                              <w:marLeft w:val="0"/>
                                              <w:marRight w:val="0"/>
                                              <w:marTop w:val="0"/>
                                              <w:marBottom w:val="0"/>
                                              <w:divBdr>
                                                <w:top w:val="none" w:sz="0" w:space="0" w:color="auto"/>
                                                <w:left w:val="none" w:sz="0" w:space="0" w:color="auto"/>
                                                <w:bottom w:val="none" w:sz="0" w:space="0" w:color="auto"/>
                                                <w:right w:val="none" w:sz="0" w:space="0" w:color="auto"/>
                                              </w:divBdr>
                                              <w:divsChild>
                                                <w:div w:id="2006934505">
                                                  <w:marLeft w:val="0"/>
                                                  <w:marRight w:val="0"/>
                                                  <w:marTop w:val="0"/>
                                                  <w:marBottom w:val="0"/>
                                                  <w:divBdr>
                                                    <w:top w:val="none" w:sz="0" w:space="0" w:color="auto"/>
                                                    <w:left w:val="none" w:sz="0" w:space="0" w:color="auto"/>
                                                    <w:bottom w:val="none" w:sz="0" w:space="0" w:color="auto"/>
                                                    <w:right w:val="none" w:sz="0" w:space="0" w:color="auto"/>
                                                  </w:divBdr>
                                                  <w:divsChild>
                                                    <w:div w:id="671832667">
                                                      <w:marLeft w:val="0"/>
                                                      <w:marRight w:val="0"/>
                                                      <w:marTop w:val="0"/>
                                                      <w:marBottom w:val="0"/>
                                                      <w:divBdr>
                                                        <w:top w:val="none" w:sz="0" w:space="0" w:color="auto"/>
                                                        <w:left w:val="none" w:sz="0" w:space="0" w:color="auto"/>
                                                        <w:bottom w:val="none" w:sz="0" w:space="0" w:color="auto"/>
                                                        <w:right w:val="none" w:sz="0" w:space="0" w:color="auto"/>
                                                      </w:divBdr>
                                                      <w:divsChild>
                                                        <w:div w:id="886257163">
                                                          <w:marLeft w:val="0"/>
                                                          <w:marRight w:val="0"/>
                                                          <w:marTop w:val="600"/>
                                                          <w:marBottom w:val="600"/>
                                                          <w:divBdr>
                                                            <w:top w:val="single" w:sz="6" w:space="15" w:color="D8D8D8"/>
                                                            <w:left w:val="none" w:sz="0" w:space="0" w:color="auto"/>
                                                            <w:bottom w:val="single" w:sz="6" w:space="15" w:color="D8D8D8"/>
                                                            <w:right w:val="none" w:sz="0" w:space="0" w:color="auto"/>
                                                          </w:divBdr>
                                                          <w:divsChild>
                                                            <w:div w:id="1726761480">
                                                              <w:marLeft w:val="0"/>
                                                              <w:marRight w:val="0"/>
                                                              <w:marTop w:val="0"/>
                                                              <w:marBottom w:val="0"/>
                                                              <w:divBdr>
                                                                <w:top w:val="none" w:sz="0" w:space="0" w:color="auto"/>
                                                                <w:left w:val="none" w:sz="0" w:space="0" w:color="auto"/>
                                                                <w:bottom w:val="none" w:sz="0" w:space="0" w:color="auto"/>
                                                                <w:right w:val="none" w:sz="0" w:space="0" w:color="auto"/>
                                                              </w:divBdr>
                                                              <w:divsChild>
                                                                <w:div w:id="1074164073">
                                                                  <w:marLeft w:val="0"/>
                                                                  <w:marRight w:val="450"/>
                                                                  <w:marTop w:val="0"/>
                                                                  <w:marBottom w:val="0"/>
                                                                  <w:divBdr>
                                                                    <w:top w:val="none" w:sz="0" w:space="0" w:color="auto"/>
                                                                    <w:left w:val="none" w:sz="0" w:space="0" w:color="auto"/>
                                                                    <w:bottom w:val="none" w:sz="0" w:space="0" w:color="auto"/>
                                                                    <w:right w:val="none" w:sz="0" w:space="0" w:color="auto"/>
                                                                  </w:divBdr>
                                                                </w:div>
                                                                <w:div w:id="703557916">
                                                                  <w:marLeft w:val="0"/>
                                                                  <w:marRight w:val="0"/>
                                                                  <w:marTop w:val="0"/>
                                                                  <w:marBottom w:val="0"/>
                                                                  <w:divBdr>
                                                                    <w:top w:val="none" w:sz="0" w:space="0" w:color="auto"/>
                                                                    <w:left w:val="none" w:sz="0" w:space="0" w:color="auto"/>
                                                                    <w:bottom w:val="none" w:sz="0" w:space="0" w:color="auto"/>
                                                                    <w:right w:val="none" w:sz="0" w:space="0" w:color="auto"/>
                                                                  </w:divBdr>
                                                                  <w:divsChild>
                                                                    <w:div w:id="1847792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7549948">
                                                          <w:marLeft w:val="0"/>
                                                          <w:marRight w:val="0"/>
                                                          <w:marTop w:val="0"/>
                                                          <w:marBottom w:val="0"/>
                                                          <w:divBdr>
                                                            <w:top w:val="none" w:sz="0" w:space="0" w:color="auto"/>
                                                            <w:left w:val="none" w:sz="0" w:space="0" w:color="auto"/>
                                                            <w:bottom w:val="none" w:sz="0" w:space="0" w:color="auto"/>
                                                            <w:right w:val="none" w:sz="0" w:space="0" w:color="auto"/>
                                                          </w:divBdr>
                                                        </w:div>
                                                        <w:div w:id="1016618882">
                                                          <w:marLeft w:val="0"/>
                                                          <w:marRight w:val="0"/>
                                                          <w:marTop w:val="0"/>
                                                          <w:marBottom w:val="0"/>
                                                          <w:divBdr>
                                                            <w:top w:val="none" w:sz="0" w:space="0" w:color="auto"/>
                                                            <w:left w:val="none" w:sz="0" w:space="0" w:color="auto"/>
                                                            <w:bottom w:val="none" w:sz="0" w:space="0" w:color="auto"/>
                                                            <w:right w:val="none" w:sz="0" w:space="0" w:color="auto"/>
                                                          </w:divBdr>
                                                        </w:div>
                                                        <w:div w:id="454062313">
                                                          <w:marLeft w:val="0"/>
                                                          <w:marRight w:val="0"/>
                                                          <w:marTop w:val="0"/>
                                                          <w:marBottom w:val="0"/>
                                                          <w:divBdr>
                                                            <w:top w:val="none" w:sz="0" w:space="0" w:color="auto"/>
                                                            <w:left w:val="none" w:sz="0" w:space="0" w:color="auto"/>
                                                            <w:bottom w:val="none" w:sz="0" w:space="0" w:color="auto"/>
                                                            <w:right w:val="none" w:sz="0" w:space="0" w:color="auto"/>
                                                          </w:divBdr>
                                                        </w:div>
                                                        <w:div w:id="1806579917">
                                                          <w:marLeft w:val="0"/>
                                                          <w:marRight w:val="0"/>
                                                          <w:marTop w:val="0"/>
                                                          <w:marBottom w:val="0"/>
                                                          <w:divBdr>
                                                            <w:top w:val="none" w:sz="0" w:space="0" w:color="auto"/>
                                                            <w:left w:val="none" w:sz="0" w:space="0" w:color="auto"/>
                                                            <w:bottom w:val="none" w:sz="0" w:space="0" w:color="auto"/>
                                                            <w:right w:val="none" w:sz="0" w:space="0" w:color="auto"/>
                                                          </w:divBdr>
                                                          <w:divsChild>
                                                            <w:div w:id="1204056212">
                                                              <w:marLeft w:val="0"/>
                                                              <w:marRight w:val="0"/>
                                                              <w:marTop w:val="0"/>
                                                              <w:marBottom w:val="0"/>
                                                              <w:divBdr>
                                                                <w:top w:val="none" w:sz="0" w:space="0" w:color="auto"/>
                                                                <w:left w:val="none" w:sz="0" w:space="0" w:color="auto"/>
                                                                <w:bottom w:val="none" w:sz="0" w:space="0" w:color="auto"/>
                                                                <w:right w:val="none" w:sz="0" w:space="0" w:color="auto"/>
                                                              </w:divBdr>
                                                            </w:div>
                                                            <w:div w:id="2081172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844511988">
      <w:bodyDiv w:val="1"/>
      <w:marLeft w:val="0"/>
      <w:marRight w:val="0"/>
      <w:marTop w:val="0"/>
      <w:marBottom w:val="0"/>
      <w:divBdr>
        <w:top w:val="none" w:sz="0" w:space="0" w:color="auto"/>
        <w:left w:val="none" w:sz="0" w:space="0" w:color="auto"/>
        <w:bottom w:val="none" w:sz="0" w:space="0" w:color="auto"/>
        <w:right w:val="none" w:sz="0" w:space="0" w:color="auto"/>
      </w:divBdr>
      <w:divsChild>
        <w:div w:id="1044138274">
          <w:marLeft w:val="0"/>
          <w:marRight w:val="0"/>
          <w:marTop w:val="0"/>
          <w:marBottom w:val="0"/>
          <w:divBdr>
            <w:top w:val="none" w:sz="0" w:space="0" w:color="auto"/>
            <w:left w:val="none" w:sz="0" w:space="0" w:color="auto"/>
            <w:bottom w:val="none" w:sz="0" w:space="0" w:color="auto"/>
            <w:right w:val="none" w:sz="0" w:space="0" w:color="auto"/>
          </w:divBdr>
          <w:divsChild>
            <w:div w:id="1306812521">
              <w:marLeft w:val="0"/>
              <w:marRight w:val="0"/>
              <w:marTop w:val="0"/>
              <w:marBottom w:val="0"/>
              <w:divBdr>
                <w:top w:val="none" w:sz="0" w:space="0" w:color="auto"/>
                <w:left w:val="none" w:sz="0" w:space="0" w:color="auto"/>
                <w:bottom w:val="none" w:sz="0" w:space="0" w:color="auto"/>
                <w:right w:val="none" w:sz="0" w:space="0" w:color="auto"/>
              </w:divBdr>
              <w:divsChild>
                <w:div w:id="602227842">
                  <w:marLeft w:val="0"/>
                  <w:marRight w:val="0"/>
                  <w:marTop w:val="0"/>
                  <w:marBottom w:val="0"/>
                  <w:divBdr>
                    <w:top w:val="none" w:sz="0" w:space="0" w:color="auto"/>
                    <w:left w:val="none" w:sz="0" w:space="0" w:color="auto"/>
                    <w:bottom w:val="none" w:sz="0" w:space="0" w:color="auto"/>
                    <w:right w:val="none" w:sz="0" w:space="0" w:color="auto"/>
                  </w:divBdr>
                  <w:divsChild>
                    <w:div w:id="1273396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9964668">
      <w:bodyDiv w:val="1"/>
      <w:marLeft w:val="0"/>
      <w:marRight w:val="0"/>
      <w:marTop w:val="0"/>
      <w:marBottom w:val="0"/>
      <w:divBdr>
        <w:top w:val="none" w:sz="0" w:space="0" w:color="auto"/>
        <w:left w:val="none" w:sz="0" w:space="0" w:color="auto"/>
        <w:bottom w:val="none" w:sz="0" w:space="0" w:color="auto"/>
        <w:right w:val="none" w:sz="0" w:space="0" w:color="auto"/>
      </w:divBdr>
    </w:div>
    <w:div w:id="1335111592">
      <w:bodyDiv w:val="1"/>
      <w:marLeft w:val="0"/>
      <w:marRight w:val="0"/>
      <w:marTop w:val="0"/>
      <w:marBottom w:val="0"/>
      <w:divBdr>
        <w:top w:val="none" w:sz="0" w:space="0" w:color="auto"/>
        <w:left w:val="none" w:sz="0" w:space="0" w:color="auto"/>
        <w:bottom w:val="none" w:sz="0" w:space="0" w:color="auto"/>
        <w:right w:val="none" w:sz="0" w:space="0" w:color="auto"/>
      </w:divBdr>
    </w:div>
    <w:div w:id="1361051738">
      <w:bodyDiv w:val="1"/>
      <w:marLeft w:val="0"/>
      <w:marRight w:val="0"/>
      <w:marTop w:val="0"/>
      <w:marBottom w:val="0"/>
      <w:divBdr>
        <w:top w:val="none" w:sz="0" w:space="0" w:color="auto"/>
        <w:left w:val="none" w:sz="0" w:space="0" w:color="auto"/>
        <w:bottom w:val="none" w:sz="0" w:space="0" w:color="auto"/>
        <w:right w:val="none" w:sz="0" w:space="0" w:color="auto"/>
      </w:divBdr>
    </w:div>
    <w:div w:id="2058581779">
      <w:bodyDiv w:val="1"/>
      <w:marLeft w:val="0"/>
      <w:marRight w:val="0"/>
      <w:marTop w:val="0"/>
      <w:marBottom w:val="0"/>
      <w:divBdr>
        <w:top w:val="none" w:sz="0" w:space="0" w:color="auto"/>
        <w:left w:val="none" w:sz="0" w:space="0" w:color="auto"/>
        <w:bottom w:val="none" w:sz="0" w:space="0" w:color="auto"/>
        <w:right w:val="none" w:sz="0" w:space="0" w:color="auto"/>
      </w:divBdr>
      <w:divsChild>
        <w:div w:id="118124101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 Type="http://schemas.microsoft.com/office/2007/relationships/stylesWithEffects" Target="stylesWithEffects.xml"/><Relationship Id="rId21" Type="http://schemas.openxmlformats.org/officeDocument/2006/relationships/image" Target="media/image14.png"/><Relationship Id="rId34"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hyperlink" Target="https://datahack.analyticsvidhya.com/contest/blogathon-16/" TargetMode="External"/><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hyperlink" Target="https://id.analyticsvidhya.com/auth/login/?next=https://www.analyticsvidhya.com/blog/2022/01/flight-fare-prediction-using-machine-learning/?&amp;utm_source=coding-window-blog&amp;source=coding-window-blog" TargetMode="External"/><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image" Target="media/image25.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4.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36</TotalTime>
  <Pages>35</Pages>
  <Words>3282</Words>
  <Characters>18712</Characters>
  <Application>Microsoft Office Word</Application>
  <DocSecurity>0</DocSecurity>
  <Lines>155</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21951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Ram Ramana</dc:creator>
  <cp:lastModifiedBy>Ram Ramana</cp:lastModifiedBy>
  <cp:revision>3</cp:revision>
  <dcterms:created xsi:type="dcterms:W3CDTF">2023-04-22T06:39:00Z</dcterms:created>
  <dcterms:modified xsi:type="dcterms:W3CDTF">2023-04-22T07:15:00Z</dcterms:modified>
</cp:coreProperties>
</file>